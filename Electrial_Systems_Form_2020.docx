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B62F80" w14:textId="77777777" w:rsidR="00CF2441" w:rsidRDefault="00CF2441" w:rsidP="00E152C1"/>
    <w:p w14:paraId="5B79A10A" w14:textId="77777777" w:rsidR="00CF2441" w:rsidRDefault="00CF2441" w:rsidP="00E152C1"/>
    <w:p w14:paraId="5068B4CA" w14:textId="77777777" w:rsidR="00CF2441" w:rsidRDefault="00CF2441" w:rsidP="00E152C1"/>
    <w:p w14:paraId="1BA3D12F" w14:textId="77777777" w:rsidR="00CF2441" w:rsidRDefault="00CF2441" w:rsidP="00E152C1"/>
    <w:p w14:paraId="790D47E6" w14:textId="42117187" w:rsidR="00CA407B" w:rsidRPr="00CB1B50" w:rsidRDefault="23E49265" w:rsidP="00CB1B50">
      <w:pPr>
        <w:jc w:val="center"/>
        <w:rPr>
          <w:rFonts w:eastAsia="Arial"/>
          <w:b/>
          <w:sz w:val="40"/>
          <w:szCs w:val="40"/>
        </w:rPr>
      </w:pPr>
      <w:bookmarkStart w:id="0" w:name="_Toc534917752"/>
      <w:bookmarkStart w:id="1" w:name="_Toc535256513"/>
      <w:r w:rsidRPr="00CB1B50">
        <w:rPr>
          <w:b/>
          <w:sz w:val="40"/>
          <w:szCs w:val="40"/>
        </w:rPr>
        <w:t>Electrical</w:t>
      </w:r>
      <w:r w:rsidRPr="00CB1B50">
        <w:rPr>
          <w:rFonts w:eastAsia="Arial"/>
          <w:b/>
          <w:sz w:val="40"/>
          <w:szCs w:val="40"/>
        </w:rPr>
        <w:t xml:space="preserve"> </w:t>
      </w:r>
      <w:r w:rsidRPr="00CB1B50">
        <w:rPr>
          <w:b/>
          <w:sz w:val="40"/>
          <w:szCs w:val="40"/>
        </w:rPr>
        <w:t>System</w:t>
      </w:r>
      <w:r w:rsidRPr="00CB1B50">
        <w:rPr>
          <w:rFonts w:eastAsia="Arial"/>
          <w:b/>
          <w:sz w:val="40"/>
          <w:szCs w:val="40"/>
        </w:rPr>
        <w:t xml:space="preserve"> </w:t>
      </w:r>
      <w:r w:rsidRPr="00CB1B50">
        <w:rPr>
          <w:b/>
          <w:sz w:val="40"/>
          <w:szCs w:val="40"/>
        </w:rPr>
        <w:t>Form</w:t>
      </w:r>
      <w:r w:rsidRPr="00CB1B50">
        <w:rPr>
          <w:rFonts w:eastAsia="Arial"/>
          <w:b/>
          <w:sz w:val="40"/>
          <w:szCs w:val="40"/>
        </w:rPr>
        <w:t xml:space="preserve"> </w:t>
      </w:r>
      <w:r w:rsidRPr="00CB1B50">
        <w:rPr>
          <w:b/>
          <w:sz w:val="40"/>
          <w:szCs w:val="40"/>
        </w:rPr>
        <w:t>FSAE-E 20</w:t>
      </w:r>
      <w:bookmarkEnd w:id="0"/>
      <w:bookmarkEnd w:id="1"/>
      <w:r w:rsidR="00BB1FBA">
        <w:rPr>
          <w:b/>
          <w:sz w:val="40"/>
          <w:szCs w:val="40"/>
        </w:rPr>
        <w:t>20</w:t>
      </w:r>
    </w:p>
    <w:p w14:paraId="5891EF0B" w14:textId="100616B6" w:rsidR="00CA407B" w:rsidRPr="00653B6B" w:rsidRDefault="5B46F8AE" w:rsidP="5B46F8AE">
      <w:pPr>
        <w:suppressAutoHyphens/>
        <w:spacing w:line="276" w:lineRule="auto"/>
        <w:ind w:left="75"/>
        <w:jc w:val="center"/>
        <w:rPr>
          <w:b/>
          <w:bCs/>
          <w:sz w:val="28"/>
          <w:szCs w:val="28"/>
        </w:rPr>
      </w:pPr>
      <w:r w:rsidRPr="5B46F8AE">
        <w:rPr>
          <w:b/>
          <w:bCs/>
          <w:sz w:val="28"/>
          <w:szCs w:val="28"/>
        </w:rPr>
        <w:t>Western University</w:t>
      </w:r>
    </w:p>
    <w:p w14:paraId="51314FCD" w14:textId="63082BD4" w:rsidR="5B46F8AE" w:rsidRDefault="5B46F8AE" w:rsidP="5B46F8AE">
      <w:pPr>
        <w:spacing w:line="276" w:lineRule="auto"/>
        <w:ind w:left="75"/>
        <w:jc w:val="center"/>
        <w:rPr>
          <w:b/>
          <w:bCs/>
          <w:sz w:val="28"/>
          <w:szCs w:val="28"/>
        </w:rPr>
      </w:pPr>
      <w:r w:rsidRPr="5B46F8AE">
        <w:rPr>
          <w:b/>
          <w:bCs/>
          <w:sz w:val="28"/>
          <w:szCs w:val="28"/>
        </w:rPr>
        <w:t>Western Formula Racing</w:t>
      </w:r>
    </w:p>
    <w:p w14:paraId="795D81A7" w14:textId="0DAD82AF" w:rsidR="5B46F8AE" w:rsidRDefault="00F51C94" w:rsidP="002F1DCE">
      <w:pPr>
        <w:suppressAutoHyphens/>
        <w:spacing w:line="276" w:lineRule="auto"/>
        <w:ind w:left="75"/>
        <w:jc w:val="center"/>
        <w:rPr>
          <w:b/>
          <w:bCs/>
          <w:sz w:val="28"/>
          <w:szCs w:val="28"/>
        </w:rPr>
      </w:pPr>
      <w:r>
        <w:rPr>
          <w:b/>
          <w:bCs/>
          <w:sz w:val="28"/>
          <w:szCs w:val="28"/>
        </w:rPr>
        <w:t xml:space="preserve">FSAE North </w:t>
      </w:r>
      <w:r w:rsidR="00D215E8">
        <w:rPr>
          <w:b/>
          <w:bCs/>
          <w:sz w:val="28"/>
          <w:szCs w:val="28"/>
        </w:rPr>
        <w:t xml:space="preserve">Car Number: </w:t>
      </w:r>
      <w:r>
        <w:rPr>
          <w:b/>
          <w:bCs/>
          <w:sz w:val="28"/>
          <w:szCs w:val="28"/>
        </w:rPr>
        <w:t>238</w:t>
      </w:r>
    </w:p>
    <w:p w14:paraId="1AC6CC96" w14:textId="5D32CCEB" w:rsidR="00F51C94" w:rsidRDefault="00F51C94" w:rsidP="002F1DCE">
      <w:pPr>
        <w:suppressAutoHyphens/>
        <w:spacing w:line="276" w:lineRule="auto"/>
        <w:ind w:left="75"/>
        <w:jc w:val="center"/>
        <w:rPr>
          <w:b/>
          <w:bCs/>
          <w:sz w:val="28"/>
          <w:szCs w:val="28"/>
        </w:rPr>
      </w:pPr>
      <w:r>
        <w:rPr>
          <w:b/>
          <w:bCs/>
          <w:sz w:val="28"/>
          <w:szCs w:val="28"/>
        </w:rPr>
        <w:t>FSAE Electric Car Number: E229</w:t>
      </w:r>
    </w:p>
    <w:p w14:paraId="73230B87" w14:textId="6D470B76" w:rsidR="008F7BB4" w:rsidRDefault="008F7BB4" w:rsidP="002F1DCE">
      <w:pPr>
        <w:suppressAutoHyphens/>
        <w:spacing w:line="276" w:lineRule="auto"/>
        <w:ind w:left="75"/>
        <w:jc w:val="center"/>
        <w:rPr>
          <w:b/>
          <w:bCs/>
          <w:sz w:val="28"/>
          <w:szCs w:val="28"/>
        </w:rPr>
      </w:pPr>
    </w:p>
    <w:p w14:paraId="4D6D1838" w14:textId="77777777" w:rsidR="008F7BB4" w:rsidRDefault="008F7BB4" w:rsidP="002F1DCE">
      <w:pPr>
        <w:suppressAutoHyphens/>
        <w:spacing w:line="276" w:lineRule="auto"/>
        <w:ind w:left="75"/>
        <w:jc w:val="center"/>
        <w:rPr>
          <w:b/>
          <w:bCs/>
          <w:sz w:val="28"/>
          <w:szCs w:val="28"/>
        </w:rPr>
      </w:pPr>
    </w:p>
    <w:p w14:paraId="60ABF4CB" w14:textId="77777777" w:rsidR="008F7BB4" w:rsidRDefault="008F7BB4" w:rsidP="002F1DCE">
      <w:pPr>
        <w:suppressAutoHyphens/>
        <w:spacing w:line="276" w:lineRule="auto"/>
        <w:ind w:left="75"/>
        <w:jc w:val="center"/>
        <w:rPr>
          <w:b/>
          <w:bCs/>
          <w:sz w:val="28"/>
          <w:szCs w:val="28"/>
        </w:rPr>
      </w:pPr>
    </w:p>
    <w:p w14:paraId="63F8A069" w14:textId="3E9CF6EC" w:rsidR="5B46F8AE" w:rsidRDefault="5B46F8AE" w:rsidP="5B46F8AE">
      <w:pPr>
        <w:spacing w:line="276" w:lineRule="auto"/>
        <w:ind w:left="75"/>
        <w:jc w:val="center"/>
      </w:pPr>
      <w:r>
        <w:rPr>
          <w:noProof/>
          <w:lang w:val="en-CA" w:eastAsia="en-CA"/>
        </w:rPr>
        <w:drawing>
          <wp:inline distT="0" distB="0" distL="0" distR="0" wp14:anchorId="63B756A3" wp14:editId="155D6583">
            <wp:extent cx="5528518" cy="2407442"/>
            <wp:effectExtent l="0" t="0" r="0" b="0"/>
            <wp:docPr id="38067746" name="Picture 3806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8518" cy="2407442"/>
                    </a:xfrm>
                    <a:prstGeom prst="rect">
                      <a:avLst/>
                    </a:prstGeom>
                  </pic:spPr>
                </pic:pic>
              </a:graphicData>
            </a:graphic>
          </wp:inline>
        </w:drawing>
      </w:r>
    </w:p>
    <w:p w14:paraId="22595DB5" w14:textId="59CB07D1" w:rsidR="009A7D7C" w:rsidRDefault="009A7D7C" w:rsidP="5B46F8AE">
      <w:pPr>
        <w:spacing w:line="276" w:lineRule="auto"/>
        <w:ind w:left="75"/>
        <w:jc w:val="center"/>
      </w:pPr>
    </w:p>
    <w:p w14:paraId="237E665E" w14:textId="3A69C408" w:rsidR="000373F4" w:rsidRDefault="000373F4" w:rsidP="5B46F8AE">
      <w:pPr>
        <w:spacing w:line="276" w:lineRule="auto"/>
        <w:ind w:left="75"/>
        <w:jc w:val="center"/>
      </w:pPr>
    </w:p>
    <w:p w14:paraId="08872021" w14:textId="77777777" w:rsidR="00B502A6" w:rsidRDefault="00B502A6" w:rsidP="5B46F8AE">
      <w:pPr>
        <w:spacing w:line="276" w:lineRule="auto"/>
        <w:ind w:left="75"/>
        <w:jc w:val="center"/>
      </w:pPr>
    </w:p>
    <w:p w14:paraId="62EEC136" w14:textId="77777777" w:rsidR="00B502A6" w:rsidRDefault="00B502A6" w:rsidP="5B46F8AE">
      <w:pPr>
        <w:spacing w:line="276" w:lineRule="auto"/>
        <w:ind w:left="75"/>
        <w:jc w:val="center"/>
      </w:pPr>
    </w:p>
    <w:p w14:paraId="7286D6E9" w14:textId="00EC323C" w:rsidR="00B502A6" w:rsidRDefault="00B502A6" w:rsidP="00F51C94">
      <w:pPr>
        <w:spacing w:line="276" w:lineRule="auto"/>
      </w:pPr>
    </w:p>
    <w:p w14:paraId="35F76F01" w14:textId="77777777" w:rsidR="00B502A6" w:rsidRDefault="00B502A6" w:rsidP="5B46F8AE">
      <w:pPr>
        <w:spacing w:line="276" w:lineRule="auto"/>
        <w:ind w:left="75"/>
        <w:jc w:val="center"/>
      </w:pPr>
    </w:p>
    <w:p w14:paraId="5C503CC8" w14:textId="7CA0571C" w:rsidR="5B46F8AE" w:rsidRDefault="5B46F8AE" w:rsidP="5B46F8AE">
      <w:pPr>
        <w:jc w:val="center"/>
      </w:pPr>
      <w:r>
        <w:rPr>
          <w:noProof/>
          <w:lang w:val="en-CA" w:eastAsia="en-CA"/>
        </w:rPr>
        <w:drawing>
          <wp:inline distT="0" distB="0" distL="0" distR="0" wp14:anchorId="5B571855" wp14:editId="4CD5D674">
            <wp:extent cx="4572000" cy="914400"/>
            <wp:effectExtent l="0" t="0" r="0" b="0"/>
            <wp:docPr id="134337465" name="Picture 13433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62AF154E" w14:textId="6577D664" w:rsidR="5B46F8AE" w:rsidRDefault="5B46F8AE"/>
    <w:p w14:paraId="672A6659" w14:textId="77777777" w:rsidR="00EC7829" w:rsidRPr="00653B6B" w:rsidRDefault="00EC7829" w:rsidP="00CA407B">
      <w:pPr>
        <w:pStyle w:val="Instructions"/>
      </w:pPr>
    </w:p>
    <w:p w14:paraId="0A37501D" w14:textId="77777777" w:rsidR="00CA407B" w:rsidRPr="00653B6B" w:rsidRDefault="00CA407B">
      <w:r w:rsidRPr="00653B6B">
        <w:br w:type="page"/>
      </w:r>
    </w:p>
    <w:p w14:paraId="5DAB6C7B" w14:textId="77777777" w:rsidR="00CA407B" w:rsidRPr="00653B6B" w:rsidRDefault="00CA407B" w:rsidP="00CA407B">
      <w:pPr>
        <w:sectPr w:rsidR="00CA407B" w:rsidRPr="00653B6B">
          <w:headerReference w:type="first" r:id="rId10"/>
          <w:footerReference w:type="first" r:id="rId11"/>
          <w:pgSz w:w="12240" w:h="15840" w:code="1"/>
          <w:pgMar w:top="1626" w:right="1296" w:bottom="1008" w:left="1296" w:header="180" w:footer="706" w:gutter="0"/>
          <w:pgNumType w:fmt="lowerRoman" w:start="1"/>
          <w:cols w:space="720"/>
          <w:titlePg/>
          <w:docGrid w:linePitch="360"/>
        </w:sectPr>
      </w:pPr>
    </w:p>
    <w:p w14:paraId="02EB378F" w14:textId="77777777" w:rsidR="00034FF4" w:rsidRPr="00653B6B" w:rsidRDefault="00034FF4"/>
    <w:sdt>
      <w:sdtPr>
        <w:rPr>
          <w:rFonts w:asciiTheme="minorHAnsi" w:eastAsiaTheme="minorHAnsi" w:hAnsiTheme="minorHAnsi" w:cstheme="minorBidi"/>
          <w:color w:val="auto"/>
          <w:sz w:val="24"/>
          <w:szCs w:val="24"/>
          <w:shd w:val="clear" w:color="auto" w:fill="E6E6E6"/>
        </w:rPr>
        <w:id w:val="1467541975"/>
        <w:docPartObj>
          <w:docPartGallery w:val="Table of Contents"/>
          <w:docPartUnique/>
        </w:docPartObj>
      </w:sdtPr>
      <w:sdtEndPr>
        <w:rPr>
          <w:rFonts w:asciiTheme="majorHAnsi" w:hAnsiTheme="majorHAnsi"/>
          <w:b/>
          <w:bCs/>
          <w:noProof/>
        </w:rPr>
      </w:sdtEndPr>
      <w:sdtContent>
        <w:p w14:paraId="22E0FC93" w14:textId="10FEEED7" w:rsidR="00CA407B" w:rsidRPr="00653B6B" w:rsidRDefault="00CA407B" w:rsidP="001928DE">
          <w:pPr>
            <w:pStyle w:val="TOCHeading"/>
            <w:spacing w:before="0" w:line="240" w:lineRule="auto"/>
          </w:pPr>
          <w:r w:rsidRPr="00653B6B">
            <w:t>Table of Contents</w:t>
          </w:r>
        </w:p>
        <w:p w14:paraId="1D92A030" w14:textId="059B7084" w:rsidR="001B2AC0" w:rsidRDefault="00360690" w:rsidP="00F04A8A">
          <w:pPr>
            <w:pStyle w:val="TOC1"/>
            <w:tabs>
              <w:tab w:val="left" w:pos="480"/>
              <w:tab w:val="right" w:leader="dot" w:pos="9350"/>
            </w:tabs>
            <w:spacing w:after="0"/>
            <w:rPr>
              <w:rFonts w:asciiTheme="minorHAnsi" w:eastAsiaTheme="minorEastAsia" w:hAnsiTheme="minorHAnsi"/>
              <w:noProof/>
              <w:sz w:val="22"/>
              <w:szCs w:val="22"/>
            </w:rPr>
          </w:pPr>
          <w:r w:rsidRPr="6431F7EC">
            <w:fldChar w:fldCharType="begin"/>
          </w:r>
          <w:r w:rsidR="00CA407B" w:rsidRPr="00653B6B">
            <w:instrText xml:space="preserve"> TOC \o "1-2" \h \z \u </w:instrText>
          </w:r>
          <w:r w:rsidRPr="6431F7EC">
            <w:rPr>
              <w:color w:val="2B579A"/>
              <w:shd w:val="clear" w:color="auto" w:fill="E6E6E6"/>
            </w:rPr>
            <w:fldChar w:fldCharType="separate"/>
          </w:r>
          <w:hyperlink w:anchor="_Toc7368216" w:history="1">
            <w:r w:rsidR="001B2AC0" w:rsidRPr="00912B7F">
              <w:rPr>
                <w:rStyle w:val="Hyperlink"/>
                <w:noProof/>
              </w:rPr>
              <w:t>1</w:t>
            </w:r>
            <w:r w:rsidR="001B2AC0">
              <w:rPr>
                <w:rFonts w:asciiTheme="minorHAnsi" w:eastAsiaTheme="minorEastAsia" w:hAnsiTheme="minorHAnsi"/>
                <w:noProof/>
                <w:sz w:val="22"/>
                <w:szCs w:val="22"/>
              </w:rPr>
              <w:tab/>
            </w:r>
            <w:r w:rsidR="001B2AC0" w:rsidRPr="00912B7F">
              <w:rPr>
                <w:rStyle w:val="Hyperlink"/>
                <w:noProof/>
              </w:rPr>
              <w:t>System Overview</w:t>
            </w:r>
            <w:r w:rsidR="001B2AC0">
              <w:rPr>
                <w:noProof/>
                <w:webHidden/>
              </w:rPr>
              <w:tab/>
            </w:r>
            <w:r w:rsidR="001B2AC0">
              <w:rPr>
                <w:noProof/>
                <w:webHidden/>
              </w:rPr>
              <w:fldChar w:fldCharType="begin"/>
            </w:r>
            <w:r w:rsidR="001B2AC0">
              <w:rPr>
                <w:noProof/>
                <w:webHidden/>
              </w:rPr>
              <w:instrText xml:space="preserve"> PAGEREF _Toc7368216 \h </w:instrText>
            </w:r>
            <w:r w:rsidR="001B2AC0">
              <w:rPr>
                <w:noProof/>
                <w:webHidden/>
              </w:rPr>
            </w:r>
            <w:r w:rsidR="001B2AC0">
              <w:rPr>
                <w:noProof/>
                <w:webHidden/>
              </w:rPr>
              <w:fldChar w:fldCharType="separate"/>
            </w:r>
            <w:r w:rsidR="0013073A">
              <w:rPr>
                <w:noProof/>
                <w:webHidden/>
              </w:rPr>
              <w:t>7</w:t>
            </w:r>
            <w:r w:rsidR="001B2AC0">
              <w:rPr>
                <w:noProof/>
                <w:webHidden/>
              </w:rPr>
              <w:fldChar w:fldCharType="end"/>
            </w:r>
          </w:hyperlink>
        </w:p>
        <w:p w14:paraId="1D181134" w14:textId="51F83264" w:rsidR="001B2AC0" w:rsidRDefault="00545D17" w:rsidP="00F04A8A">
          <w:pPr>
            <w:pStyle w:val="TOC1"/>
            <w:tabs>
              <w:tab w:val="left" w:pos="480"/>
              <w:tab w:val="right" w:leader="dot" w:pos="9350"/>
            </w:tabs>
            <w:spacing w:after="0"/>
            <w:rPr>
              <w:rFonts w:asciiTheme="minorHAnsi" w:eastAsiaTheme="minorEastAsia" w:hAnsiTheme="minorHAnsi"/>
              <w:noProof/>
              <w:sz w:val="22"/>
              <w:szCs w:val="22"/>
            </w:rPr>
          </w:pPr>
          <w:hyperlink w:anchor="_Toc7368217" w:history="1">
            <w:r w:rsidR="001B2AC0" w:rsidRPr="00912B7F">
              <w:rPr>
                <w:rStyle w:val="Hyperlink"/>
                <w:noProof/>
              </w:rPr>
              <w:t>2</w:t>
            </w:r>
            <w:r w:rsidR="001B2AC0">
              <w:rPr>
                <w:rFonts w:asciiTheme="minorHAnsi" w:eastAsiaTheme="minorEastAsia" w:hAnsiTheme="minorHAnsi"/>
                <w:noProof/>
                <w:sz w:val="22"/>
                <w:szCs w:val="22"/>
              </w:rPr>
              <w:tab/>
            </w:r>
            <w:r w:rsidR="001B2AC0" w:rsidRPr="00912B7F">
              <w:rPr>
                <w:rStyle w:val="Hyperlink"/>
                <w:noProof/>
              </w:rPr>
              <w:t>Tractive System Schematics</w:t>
            </w:r>
            <w:r w:rsidR="001B2AC0">
              <w:rPr>
                <w:noProof/>
                <w:webHidden/>
              </w:rPr>
              <w:tab/>
            </w:r>
            <w:r w:rsidR="001B2AC0">
              <w:rPr>
                <w:noProof/>
                <w:webHidden/>
              </w:rPr>
              <w:fldChar w:fldCharType="begin"/>
            </w:r>
            <w:r w:rsidR="001B2AC0">
              <w:rPr>
                <w:noProof/>
                <w:webHidden/>
              </w:rPr>
              <w:instrText xml:space="preserve"> PAGEREF _Toc7368217 \h </w:instrText>
            </w:r>
            <w:r w:rsidR="001B2AC0">
              <w:rPr>
                <w:noProof/>
                <w:webHidden/>
              </w:rPr>
            </w:r>
            <w:r w:rsidR="001B2AC0">
              <w:rPr>
                <w:noProof/>
                <w:webHidden/>
              </w:rPr>
              <w:fldChar w:fldCharType="separate"/>
            </w:r>
            <w:r w:rsidR="0013073A">
              <w:rPr>
                <w:noProof/>
                <w:webHidden/>
              </w:rPr>
              <w:t>8</w:t>
            </w:r>
            <w:r w:rsidR="001B2AC0">
              <w:rPr>
                <w:noProof/>
                <w:webHidden/>
              </w:rPr>
              <w:fldChar w:fldCharType="end"/>
            </w:r>
          </w:hyperlink>
        </w:p>
        <w:p w14:paraId="3F58C178" w14:textId="7C6CC6E9"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18" w:history="1">
            <w:r w:rsidR="001B2AC0" w:rsidRPr="00912B7F">
              <w:rPr>
                <w:rStyle w:val="Hyperlink"/>
                <w:noProof/>
              </w:rPr>
              <w:t>2.1</w:t>
            </w:r>
            <w:r w:rsidR="001B2AC0">
              <w:rPr>
                <w:rFonts w:asciiTheme="minorHAnsi" w:eastAsiaTheme="minorEastAsia" w:hAnsiTheme="minorHAnsi"/>
                <w:noProof/>
                <w:sz w:val="22"/>
                <w:szCs w:val="22"/>
              </w:rPr>
              <w:tab/>
            </w:r>
            <w:r w:rsidR="001B2AC0" w:rsidRPr="00912B7F">
              <w:rPr>
                <w:rStyle w:val="Hyperlink"/>
                <w:noProof/>
              </w:rPr>
              <w:t>Tractive System Schematic (Power Electronics ONLY)</w:t>
            </w:r>
            <w:r w:rsidR="001B2AC0">
              <w:rPr>
                <w:noProof/>
                <w:webHidden/>
              </w:rPr>
              <w:tab/>
            </w:r>
            <w:r w:rsidR="001B2AC0">
              <w:rPr>
                <w:noProof/>
                <w:webHidden/>
              </w:rPr>
              <w:fldChar w:fldCharType="begin"/>
            </w:r>
            <w:r w:rsidR="001B2AC0">
              <w:rPr>
                <w:noProof/>
                <w:webHidden/>
              </w:rPr>
              <w:instrText xml:space="preserve"> PAGEREF _Toc7368218 \h </w:instrText>
            </w:r>
            <w:r w:rsidR="001B2AC0">
              <w:rPr>
                <w:noProof/>
                <w:webHidden/>
              </w:rPr>
            </w:r>
            <w:r w:rsidR="001B2AC0">
              <w:rPr>
                <w:noProof/>
                <w:webHidden/>
              </w:rPr>
              <w:fldChar w:fldCharType="separate"/>
            </w:r>
            <w:r w:rsidR="0013073A">
              <w:rPr>
                <w:noProof/>
                <w:webHidden/>
              </w:rPr>
              <w:t>8</w:t>
            </w:r>
            <w:r w:rsidR="001B2AC0">
              <w:rPr>
                <w:noProof/>
                <w:webHidden/>
              </w:rPr>
              <w:fldChar w:fldCharType="end"/>
            </w:r>
          </w:hyperlink>
        </w:p>
        <w:p w14:paraId="4B0300AB" w14:textId="51E10ED6" w:rsidR="001B2AC0" w:rsidRDefault="00545D17" w:rsidP="00F04A8A">
          <w:pPr>
            <w:pStyle w:val="TOC1"/>
            <w:tabs>
              <w:tab w:val="left" w:pos="480"/>
              <w:tab w:val="right" w:leader="dot" w:pos="9350"/>
            </w:tabs>
            <w:spacing w:after="0"/>
            <w:rPr>
              <w:rFonts w:asciiTheme="minorHAnsi" w:eastAsiaTheme="minorEastAsia" w:hAnsiTheme="minorHAnsi"/>
              <w:noProof/>
              <w:sz w:val="22"/>
              <w:szCs w:val="22"/>
            </w:rPr>
          </w:pPr>
          <w:hyperlink w:anchor="_Toc7368219" w:history="1">
            <w:r w:rsidR="001B2AC0" w:rsidRPr="00912B7F">
              <w:rPr>
                <w:rStyle w:val="Hyperlink"/>
                <w:noProof/>
              </w:rPr>
              <w:t>3</w:t>
            </w:r>
            <w:r w:rsidR="001B2AC0">
              <w:rPr>
                <w:rFonts w:asciiTheme="minorHAnsi" w:eastAsiaTheme="minorEastAsia" w:hAnsiTheme="minorHAnsi"/>
                <w:noProof/>
                <w:sz w:val="22"/>
                <w:szCs w:val="22"/>
              </w:rPr>
              <w:tab/>
            </w:r>
            <w:r w:rsidR="001B2AC0" w:rsidRPr="00912B7F">
              <w:rPr>
                <w:rStyle w:val="Hyperlink"/>
                <w:noProof/>
              </w:rPr>
              <w:t>Shutdown Circuit</w:t>
            </w:r>
            <w:r w:rsidR="001B2AC0">
              <w:rPr>
                <w:noProof/>
                <w:webHidden/>
              </w:rPr>
              <w:tab/>
            </w:r>
            <w:r w:rsidR="001B2AC0">
              <w:rPr>
                <w:noProof/>
                <w:webHidden/>
              </w:rPr>
              <w:fldChar w:fldCharType="begin"/>
            </w:r>
            <w:r w:rsidR="001B2AC0">
              <w:rPr>
                <w:noProof/>
                <w:webHidden/>
              </w:rPr>
              <w:instrText xml:space="preserve"> PAGEREF _Toc7368219 \h </w:instrText>
            </w:r>
            <w:r w:rsidR="001B2AC0">
              <w:rPr>
                <w:noProof/>
                <w:webHidden/>
              </w:rPr>
            </w:r>
            <w:r w:rsidR="001B2AC0">
              <w:rPr>
                <w:noProof/>
                <w:webHidden/>
              </w:rPr>
              <w:fldChar w:fldCharType="separate"/>
            </w:r>
            <w:r w:rsidR="0013073A">
              <w:rPr>
                <w:noProof/>
                <w:webHidden/>
              </w:rPr>
              <w:t>10</w:t>
            </w:r>
            <w:r w:rsidR="001B2AC0">
              <w:rPr>
                <w:noProof/>
                <w:webHidden/>
              </w:rPr>
              <w:fldChar w:fldCharType="end"/>
            </w:r>
          </w:hyperlink>
        </w:p>
        <w:p w14:paraId="4D3D856C" w14:textId="0A99A933"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0" w:history="1">
            <w:r w:rsidR="001B2AC0" w:rsidRPr="00912B7F">
              <w:rPr>
                <w:rStyle w:val="Hyperlink"/>
                <w:noProof/>
              </w:rPr>
              <w:t>3.1</w:t>
            </w:r>
            <w:r w:rsidR="001B2AC0">
              <w:rPr>
                <w:rFonts w:asciiTheme="minorHAnsi" w:eastAsiaTheme="minorEastAsia" w:hAnsiTheme="minorHAnsi"/>
                <w:noProof/>
                <w:sz w:val="22"/>
                <w:szCs w:val="22"/>
              </w:rPr>
              <w:tab/>
            </w:r>
            <w:r w:rsidR="001B2AC0" w:rsidRPr="00912B7F">
              <w:rPr>
                <w:rStyle w:val="Hyperlink"/>
                <w:noProof/>
              </w:rPr>
              <w:t>Shutdown Circuit Schematic</w:t>
            </w:r>
            <w:r w:rsidR="001B2AC0">
              <w:rPr>
                <w:noProof/>
                <w:webHidden/>
              </w:rPr>
              <w:tab/>
            </w:r>
            <w:r w:rsidR="001B2AC0">
              <w:rPr>
                <w:noProof/>
                <w:webHidden/>
              </w:rPr>
              <w:fldChar w:fldCharType="begin"/>
            </w:r>
            <w:r w:rsidR="001B2AC0">
              <w:rPr>
                <w:noProof/>
                <w:webHidden/>
              </w:rPr>
              <w:instrText xml:space="preserve"> PAGEREF _Toc7368220 \h </w:instrText>
            </w:r>
            <w:r w:rsidR="001B2AC0">
              <w:rPr>
                <w:noProof/>
                <w:webHidden/>
              </w:rPr>
            </w:r>
            <w:r w:rsidR="001B2AC0">
              <w:rPr>
                <w:noProof/>
                <w:webHidden/>
              </w:rPr>
              <w:fldChar w:fldCharType="separate"/>
            </w:r>
            <w:r w:rsidR="0013073A">
              <w:rPr>
                <w:noProof/>
                <w:webHidden/>
              </w:rPr>
              <w:t>10</w:t>
            </w:r>
            <w:r w:rsidR="001B2AC0">
              <w:rPr>
                <w:noProof/>
                <w:webHidden/>
              </w:rPr>
              <w:fldChar w:fldCharType="end"/>
            </w:r>
          </w:hyperlink>
        </w:p>
        <w:p w14:paraId="4C347040" w14:textId="504DB3A8"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1" w:history="1">
            <w:r w:rsidR="001B2AC0" w:rsidRPr="00912B7F">
              <w:rPr>
                <w:rStyle w:val="Hyperlink"/>
                <w:noProof/>
              </w:rPr>
              <w:t>3.2</w:t>
            </w:r>
            <w:r w:rsidR="001B2AC0">
              <w:rPr>
                <w:rFonts w:asciiTheme="minorHAnsi" w:eastAsiaTheme="minorEastAsia" w:hAnsiTheme="minorHAnsi"/>
                <w:noProof/>
                <w:sz w:val="22"/>
                <w:szCs w:val="22"/>
              </w:rPr>
              <w:tab/>
            </w:r>
            <w:r w:rsidR="001B2AC0" w:rsidRPr="00912B7F">
              <w:rPr>
                <w:rStyle w:val="Hyperlink"/>
                <w:noProof/>
              </w:rPr>
              <w:t>Wiring</w:t>
            </w:r>
            <w:r w:rsidR="001B2AC0">
              <w:rPr>
                <w:noProof/>
                <w:webHidden/>
              </w:rPr>
              <w:tab/>
            </w:r>
            <w:r w:rsidR="001B2AC0">
              <w:rPr>
                <w:noProof/>
                <w:webHidden/>
              </w:rPr>
              <w:fldChar w:fldCharType="begin"/>
            </w:r>
            <w:r w:rsidR="001B2AC0">
              <w:rPr>
                <w:noProof/>
                <w:webHidden/>
              </w:rPr>
              <w:instrText xml:space="preserve"> PAGEREF _Toc7368221 \h </w:instrText>
            </w:r>
            <w:r w:rsidR="001B2AC0">
              <w:rPr>
                <w:noProof/>
                <w:webHidden/>
              </w:rPr>
            </w:r>
            <w:r w:rsidR="001B2AC0">
              <w:rPr>
                <w:noProof/>
                <w:webHidden/>
              </w:rPr>
              <w:fldChar w:fldCharType="separate"/>
            </w:r>
            <w:r w:rsidR="0013073A">
              <w:rPr>
                <w:noProof/>
                <w:webHidden/>
              </w:rPr>
              <w:t>11</w:t>
            </w:r>
            <w:r w:rsidR="001B2AC0">
              <w:rPr>
                <w:noProof/>
                <w:webHidden/>
              </w:rPr>
              <w:fldChar w:fldCharType="end"/>
            </w:r>
          </w:hyperlink>
        </w:p>
        <w:p w14:paraId="12C3364C" w14:textId="16AB976D"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2" w:history="1">
            <w:r w:rsidR="001B2AC0" w:rsidRPr="00912B7F">
              <w:rPr>
                <w:rStyle w:val="Hyperlink"/>
                <w:noProof/>
              </w:rPr>
              <w:t>3.3</w:t>
            </w:r>
            <w:r w:rsidR="001B2AC0">
              <w:rPr>
                <w:rFonts w:asciiTheme="minorHAnsi" w:eastAsiaTheme="minorEastAsia" w:hAnsiTheme="minorHAnsi"/>
                <w:noProof/>
                <w:sz w:val="22"/>
                <w:szCs w:val="22"/>
              </w:rPr>
              <w:tab/>
            </w:r>
            <w:r w:rsidR="001B2AC0" w:rsidRPr="00912B7F">
              <w:rPr>
                <w:rStyle w:val="Hyperlink"/>
                <w:noProof/>
              </w:rPr>
              <w:t>IMD</w:t>
            </w:r>
            <w:r w:rsidR="001B2AC0">
              <w:rPr>
                <w:noProof/>
                <w:webHidden/>
              </w:rPr>
              <w:tab/>
            </w:r>
            <w:r w:rsidR="001B2AC0">
              <w:rPr>
                <w:noProof/>
                <w:webHidden/>
              </w:rPr>
              <w:fldChar w:fldCharType="begin"/>
            </w:r>
            <w:r w:rsidR="001B2AC0">
              <w:rPr>
                <w:noProof/>
                <w:webHidden/>
              </w:rPr>
              <w:instrText xml:space="preserve"> PAGEREF _Toc7368222 \h </w:instrText>
            </w:r>
            <w:r w:rsidR="001B2AC0">
              <w:rPr>
                <w:noProof/>
                <w:webHidden/>
              </w:rPr>
            </w:r>
            <w:r w:rsidR="001B2AC0">
              <w:rPr>
                <w:noProof/>
                <w:webHidden/>
              </w:rPr>
              <w:fldChar w:fldCharType="separate"/>
            </w:r>
            <w:r w:rsidR="0013073A">
              <w:rPr>
                <w:noProof/>
                <w:webHidden/>
              </w:rPr>
              <w:t>11</w:t>
            </w:r>
            <w:r w:rsidR="001B2AC0">
              <w:rPr>
                <w:noProof/>
                <w:webHidden/>
              </w:rPr>
              <w:fldChar w:fldCharType="end"/>
            </w:r>
          </w:hyperlink>
        </w:p>
        <w:p w14:paraId="6606BC6D" w14:textId="674C0867"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3" w:history="1">
            <w:r w:rsidR="001B2AC0" w:rsidRPr="00912B7F">
              <w:rPr>
                <w:rStyle w:val="Hyperlink"/>
                <w:noProof/>
              </w:rPr>
              <w:t>3.4</w:t>
            </w:r>
            <w:r w:rsidR="001B2AC0">
              <w:rPr>
                <w:rFonts w:asciiTheme="minorHAnsi" w:eastAsiaTheme="minorEastAsia" w:hAnsiTheme="minorHAnsi"/>
                <w:noProof/>
                <w:sz w:val="22"/>
                <w:szCs w:val="22"/>
              </w:rPr>
              <w:tab/>
            </w:r>
            <w:r w:rsidR="001B2AC0" w:rsidRPr="00912B7F">
              <w:rPr>
                <w:rStyle w:val="Hyperlink"/>
                <w:noProof/>
              </w:rPr>
              <w:t>Brake System Plausibility Device</w:t>
            </w:r>
            <w:r w:rsidR="001B2AC0">
              <w:rPr>
                <w:noProof/>
                <w:webHidden/>
              </w:rPr>
              <w:tab/>
            </w:r>
            <w:r w:rsidR="001B2AC0">
              <w:rPr>
                <w:noProof/>
                <w:webHidden/>
              </w:rPr>
              <w:fldChar w:fldCharType="begin"/>
            </w:r>
            <w:r w:rsidR="001B2AC0">
              <w:rPr>
                <w:noProof/>
                <w:webHidden/>
              </w:rPr>
              <w:instrText xml:space="preserve"> PAGEREF _Toc7368223 \h </w:instrText>
            </w:r>
            <w:r w:rsidR="001B2AC0">
              <w:rPr>
                <w:noProof/>
                <w:webHidden/>
              </w:rPr>
            </w:r>
            <w:r w:rsidR="001B2AC0">
              <w:rPr>
                <w:noProof/>
                <w:webHidden/>
              </w:rPr>
              <w:fldChar w:fldCharType="separate"/>
            </w:r>
            <w:r w:rsidR="0013073A">
              <w:rPr>
                <w:noProof/>
                <w:webHidden/>
              </w:rPr>
              <w:t>15</w:t>
            </w:r>
            <w:r w:rsidR="001B2AC0">
              <w:rPr>
                <w:noProof/>
                <w:webHidden/>
              </w:rPr>
              <w:fldChar w:fldCharType="end"/>
            </w:r>
          </w:hyperlink>
        </w:p>
        <w:p w14:paraId="2B7791FE" w14:textId="5CADB88F"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4" w:history="1">
            <w:r w:rsidR="001B2AC0" w:rsidRPr="00912B7F">
              <w:rPr>
                <w:rStyle w:val="Hyperlink"/>
                <w:noProof/>
              </w:rPr>
              <w:t>3.5</w:t>
            </w:r>
            <w:r w:rsidR="001B2AC0">
              <w:rPr>
                <w:rFonts w:asciiTheme="minorHAnsi" w:eastAsiaTheme="minorEastAsia" w:hAnsiTheme="minorHAnsi"/>
                <w:noProof/>
                <w:sz w:val="22"/>
                <w:szCs w:val="22"/>
              </w:rPr>
              <w:tab/>
            </w:r>
            <w:r w:rsidR="001B2AC0" w:rsidRPr="00912B7F">
              <w:rPr>
                <w:rStyle w:val="Hyperlink"/>
                <w:noProof/>
              </w:rPr>
              <w:t>Battery Management System</w:t>
            </w:r>
            <w:r w:rsidR="001B2AC0">
              <w:rPr>
                <w:noProof/>
                <w:webHidden/>
              </w:rPr>
              <w:tab/>
            </w:r>
            <w:r w:rsidR="001B2AC0">
              <w:rPr>
                <w:noProof/>
                <w:webHidden/>
              </w:rPr>
              <w:fldChar w:fldCharType="begin"/>
            </w:r>
            <w:r w:rsidR="001B2AC0">
              <w:rPr>
                <w:noProof/>
                <w:webHidden/>
              </w:rPr>
              <w:instrText xml:space="preserve"> PAGEREF _Toc7368224 \h </w:instrText>
            </w:r>
            <w:r w:rsidR="001B2AC0">
              <w:rPr>
                <w:noProof/>
                <w:webHidden/>
              </w:rPr>
            </w:r>
            <w:r w:rsidR="001B2AC0">
              <w:rPr>
                <w:noProof/>
                <w:webHidden/>
              </w:rPr>
              <w:fldChar w:fldCharType="separate"/>
            </w:r>
            <w:r w:rsidR="0013073A">
              <w:rPr>
                <w:noProof/>
                <w:webHidden/>
              </w:rPr>
              <w:t>20</w:t>
            </w:r>
            <w:r w:rsidR="001B2AC0">
              <w:rPr>
                <w:noProof/>
                <w:webHidden/>
              </w:rPr>
              <w:fldChar w:fldCharType="end"/>
            </w:r>
          </w:hyperlink>
        </w:p>
        <w:p w14:paraId="2528826F" w14:textId="5DE731B4" w:rsidR="001B2AC0" w:rsidRDefault="00545D17" w:rsidP="00F04A8A">
          <w:pPr>
            <w:pStyle w:val="TOC1"/>
            <w:tabs>
              <w:tab w:val="left" w:pos="480"/>
              <w:tab w:val="right" w:leader="dot" w:pos="9350"/>
            </w:tabs>
            <w:spacing w:after="0"/>
            <w:rPr>
              <w:rFonts w:asciiTheme="minorHAnsi" w:eastAsiaTheme="minorEastAsia" w:hAnsiTheme="minorHAnsi"/>
              <w:noProof/>
              <w:sz w:val="22"/>
              <w:szCs w:val="22"/>
            </w:rPr>
          </w:pPr>
          <w:hyperlink w:anchor="_Toc7368225" w:history="1">
            <w:r w:rsidR="001B2AC0" w:rsidRPr="00912B7F">
              <w:rPr>
                <w:rStyle w:val="Hyperlink"/>
                <w:noProof/>
              </w:rPr>
              <w:t>4</w:t>
            </w:r>
            <w:r w:rsidR="001B2AC0">
              <w:rPr>
                <w:rFonts w:asciiTheme="minorHAnsi" w:eastAsiaTheme="minorEastAsia" w:hAnsiTheme="minorHAnsi"/>
                <w:noProof/>
                <w:sz w:val="22"/>
                <w:szCs w:val="22"/>
              </w:rPr>
              <w:tab/>
            </w:r>
            <w:r w:rsidR="001B2AC0" w:rsidRPr="00912B7F">
              <w:rPr>
                <w:rStyle w:val="Hyperlink"/>
                <w:noProof/>
              </w:rPr>
              <w:t>Safety Systems</w:t>
            </w:r>
            <w:r w:rsidR="001B2AC0">
              <w:rPr>
                <w:noProof/>
                <w:webHidden/>
              </w:rPr>
              <w:tab/>
            </w:r>
            <w:r w:rsidR="001B2AC0">
              <w:rPr>
                <w:noProof/>
                <w:webHidden/>
              </w:rPr>
              <w:fldChar w:fldCharType="begin"/>
            </w:r>
            <w:r w:rsidR="001B2AC0">
              <w:rPr>
                <w:noProof/>
                <w:webHidden/>
              </w:rPr>
              <w:instrText xml:space="preserve"> PAGEREF _Toc7368225 \h </w:instrText>
            </w:r>
            <w:r w:rsidR="001B2AC0">
              <w:rPr>
                <w:noProof/>
                <w:webHidden/>
              </w:rPr>
            </w:r>
            <w:r w:rsidR="001B2AC0">
              <w:rPr>
                <w:noProof/>
                <w:webHidden/>
              </w:rPr>
              <w:fldChar w:fldCharType="separate"/>
            </w:r>
            <w:r w:rsidR="0013073A">
              <w:rPr>
                <w:noProof/>
                <w:webHidden/>
              </w:rPr>
              <w:t>21</w:t>
            </w:r>
            <w:r w:rsidR="001B2AC0">
              <w:rPr>
                <w:noProof/>
                <w:webHidden/>
              </w:rPr>
              <w:fldChar w:fldCharType="end"/>
            </w:r>
          </w:hyperlink>
        </w:p>
        <w:p w14:paraId="1E20A8E7" w14:textId="5D4969CF"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6" w:history="1">
            <w:r w:rsidR="001B2AC0" w:rsidRPr="00912B7F">
              <w:rPr>
                <w:rStyle w:val="Hyperlink"/>
                <w:noProof/>
              </w:rPr>
              <w:t>4.1</w:t>
            </w:r>
            <w:r w:rsidR="001B2AC0">
              <w:rPr>
                <w:rFonts w:asciiTheme="minorHAnsi" w:eastAsiaTheme="minorEastAsia" w:hAnsiTheme="minorHAnsi"/>
                <w:noProof/>
                <w:sz w:val="22"/>
                <w:szCs w:val="22"/>
              </w:rPr>
              <w:tab/>
            </w:r>
            <w:r w:rsidR="001B2AC0" w:rsidRPr="00912B7F">
              <w:rPr>
                <w:rStyle w:val="Hyperlink"/>
                <w:noProof/>
              </w:rPr>
              <w:t>TSAL</w:t>
            </w:r>
            <w:r w:rsidR="001B2AC0">
              <w:rPr>
                <w:noProof/>
                <w:webHidden/>
              </w:rPr>
              <w:tab/>
            </w:r>
            <w:r w:rsidR="001B2AC0">
              <w:rPr>
                <w:noProof/>
                <w:webHidden/>
              </w:rPr>
              <w:fldChar w:fldCharType="begin"/>
            </w:r>
            <w:r w:rsidR="001B2AC0">
              <w:rPr>
                <w:noProof/>
                <w:webHidden/>
              </w:rPr>
              <w:instrText xml:space="preserve"> PAGEREF _Toc7368226 \h </w:instrText>
            </w:r>
            <w:r w:rsidR="001B2AC0">
              <w:rPr>
                <w:noProof/>
                <w:webHidden/>
              </w:rPr>
            </w:r>
            <w:r w:rsidR="001B2AC0">
              <w:rPr>
                <w:noProof/>
                <w:webHidden/>
              </w:rPr>
              <w:fldChar w:fldCharType="separate"/>
            </w:r>
            <w:r w:rsidR="0013073A">
              <w:rPr>
                <w:noProof/>
                <w:webHidden/>
              </w:rPr>
              <w:t>21</w:t>
            </w:r>
            <w:r w:rsidR="001B2AC0">
              <w:rPr>
                <w:noProof/>
                <w:webHidden/>
              </w:rPr>
              <w:fldChar w:fldCharType="end"/>
            </w:r>
          </w:hyperlink>
        </w:p>
        <w:p w14:paraId="65FC71D1" w14:textId="453545D2"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7" w:history="1">
            <w:r w:rsidR="001B2AC0" w:rsidRPr="00912B7F">
              <w:rPr>
                <w:rStyle w:val="Hyperlink"/>
                <w:noProof/>
              </w:rPr>
              <w:t>4.2</w:t>
            </w:r>
            <w:r w:rsidR="001B2AC0">
              <w:rPr>
                <w:rFonts w:asciiTheme="minorHAnsi" w:eastAsiaTheme="minorEastAsia" w:hAnsiTheme="minorHAnsi"/>
                <w:noProof/>
                <w:sz w:val="22"/>
                <w:szCs w:val="22"/>
              </w:rPr>
              <w:tab/>
            </w:r>
            <w:r w:rsidR="001B2AC0" w:rsidRPr="00912B7F">
              <w:rPr>
                <w:rStyle w:val="Hyperlink"/>
                <w:noProof/>
              </w:rPr>
              <w:t>Measurement Points</w:t>
            </w:r>
            <w:r w:rsidR="001B2AC0">
              <w:rPr>
                <w:noProof/>
                <w:webHidden/>
              </w:rPr>
              <w:tab/>
            </w:r>
            <w:r w:rsidR="001B2AC0">
              <w:rPr>
                <w:noProof/>
                <w:webHidden/>
              </w:rPr>
              <w:fldChar w:fldCharType="begin"/>
            </w:r>
            <w:r w:rsidR="001B2AC0">
              <w:rPr>
                <w:noProof/>
                <w:webHidden/>
              </w:rPr>
              <w:instrText xml:space="preserve"> PAGEREF _Toc7368227 \h </w:instrText>
            </w:r>
            <w:r w:rsidR="001B2AC0">
              <w:rPr>
                <w:noProof/>
                <w:webHidden/>
              </w:rPr>
            </w:r>
            <w:r w:rsidR="001B2AC0">
              <w:rPr>
                <w:noProof/>
                <w:webHidden/>
              </w:rPr>
              <w:fldChar w:fldCharType="separate"/>
            </w:r>
            <w:r w:rsidR="0013073A">
              <w:rPr>
                <w:noProof/>
                <w:webHidden/>
              </w:rPr>
              <w:t>25</w:t>
            </w:r>
            <w:r w:rsidR="001B2AC0">
              <w:rPr>
                <w:noProof/>
                <w:webHidden/>
              </w:rPr>
              <w:fldChar w:fldCharType="end"/>
            </w:r>
          </w:hyperlink>
        </w:p>
        <w:p w14:paraId="20A75F35" w14:textId="3682DEFC"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8" w:history="1">
            <w:r w:rsidR="001B2AC0" w:rsidRPr="00912B7F">
              <w:rPr>
                <w:rStyle w:val="Hyperlink"/>
                <w:noProof/>
              </w:rPr>
              <w:t>4.3</w:t>
            </w:r>
            <w:r w:rsidR="001B2AC0">
              <w:rPr>
                <w:rFonts w:asciiTheme="minorHAnsi" w:eastAsiaTheme="minorEastAsia" w:hAnsiTheme="minorHAnsi"/>
                <w:noProof/>
                <w:sz w:val="22"/>
                <w:szCs w:val="22"/>
              </w:rPr>
              <w:tab/>
            </w:r>
            <w:r w:rsidR="001B2AC0" w:rsidRPr="00912B7F">
              <w:rPr>
                <w:rStyle w:val="Hyperlink"/>
                <w:noProof/>
              </w:rPr>
              <w:t>HVD</w:t>
            </w:r>
            <w:r w:rsidR="001B2AC0">
              <w:rPr>
                <w:noProof/>
                <w:webHidden/>
              </w:rPr>
              <w:tab/>
            </w:r>
            <w:r w:rsidR="001B2AC0">
              <w:rPr>
                <w:noProof/>
                <w:webHidden/>
              </w:rPr>
              <w:fldChar w:fldCharType="begin"/>
            </w:r>
            <w:r w:rsidR="001B2AC0">
              <w:rPr>
                <w:noProof/>
                <w:webHidden/>
              </w:rPr>
              <w:instrText xml:space="preserve"> PAGEREF _Toc7368228 \h </w:instrText>
            </w:r>
            <w:r w:rsidR="001B2AC0">
              <w:rPr>
                <w:noProof/>
                <w:webHidden/>
              </w:rPr>
            </w:r>
            <w:r w:rsidR="001B2AC0">
              <w:rPr>
                <w:noProof/>
                <w:webHidden/>
              </w:rPr>
              <w:fldChar w:fldCharType="separate"/>
            </w:r>
            <w:r w:rsidR="0013073A">
              <w:rPr>
                <w:noProof/>
                <w:webHidden/>
              </w:rPr>
              <w:t>28</w:t>
            </w:r>
            <w:r w:rsidR="001B2AC0">
              <w:rPr>
                <w:noProof/>
                <w:webHidden/>
              </w:rPr>
              <w:fldChar w:fldCharType="end"/>
            </w:r>
          </w:hyperlink>
        </w:p>
        <w:p w14:paraId="4FFC2688" w14:textId="0C72FEA4"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9" w:history="1">
            <w:r w:rsidR="001B2AC0" w:rsidRPr="00912B7F">
              <w:rPr>
                <w:rStyle w:val="Hyperlink"/>
                <w:noProof/>
              </w:rPr>
              <w:t>4.4</w:t>
            </w:r>
            <w:r w:rsidR="001B2AC0">
              <w:rPr>
                <w:rFonts w:asciiTheme="minorHAnsi" w:eastAsiaTheme="minorEastAsia" w:hAnsiTheme="minorHAnsi"/>
                <w:noProof/>
                <w:sz w:val="22"/>
                <w:szCs w:val="22"/>
              </w:rPr>
              <w:tab/>
            </w:r>
            <w:r w:rsidR="001B2AC0" w:rsidRPr="00912B7F">
              <w:rPr>
                <w:rStyle w:val="Hyperlink"/>
                <w:noProof/>
              </w:rPr>
              <w:t>Ready to Drive Sound</w:t>
            </w:r>
            <w:r w:rsidR="001B2AC0">
              <w:rPr>
                <w:noProof/>
                <w:webHidden/>
              </w:rPr>
              <w:tab/>
            </w:r>
            <w:r w:rsidR="001B2AC0">
              <w:rPr>
                <w:noProof/>
                <w:webHidden/>
              </w:rPr>
              <w:fldChar w:fldCharType="begin"/>
            </w:r>
            <w:r w:rsidR="001B2AC0">
              <w:rPr>
                <w:noProof/>
                <w:webHidden/>
              </w:rPr>
              <w:instrText xml:space="preserve"> PAGEREF _Toc7368229 \h </w:instrText>
            </w:r>
            <w:r w:rsidR="001B2AC0">
              <w:rPr>
                <w:noProof/>
                <w:webHidden/>
              </w:rPr>
            </w:r>
            <w:r w:rsidR="001B2AC0">
              <w:rPr>
                <w:noProof/>
                <w:webHidden/>
              </w:rPr>
              <w:fldChar w:fldCharType="separate"/>
            </w:r>
            <w:r w:rsidR="0013073A">
              <w:rPr>
                <w:noProof/>
                <w:webHidden/>
              </w:rPr>
              <w:t>29</w:t>
            </w:r>
            <w:r w:rsidR="001B2AC0">
              <w:rPr>
                <w:noProof/>
                <w:webHidden/>
              </w:rPr>
              <w:fldChar w:fldCharType="end"/>
            </w:r>
          </w:hyperlink>
        </w:p>
        <w:p w14:paraId="175F04AD" w14:textId="2DE1E489" w:rsidR="001B2AC0" w:rsidRDefault="00545D17" w:rsidP="00F04A8A">
          <w:pPr>
            <w:pStyle w:val="TOC1"/>
            <w:tabs>
              <w:tab w:val="left" w:pos="480"/>
              <w:tab w:val="right" w:leader="dot" w:pos="9350"/>
            </w:tabs>
            <w:spacing w:after="0"/>
            <w:rPr>
              <w:rFonts w:asciiTheme="minorHAnsi" w:eastAsiaTheme="minorEastAsia" w:hAnsiTheme="minorHAnsi"/>
              <w:noProof/>
              <w:sz w:val="22"/>
              <w:szCs w:val="22"/>
            </w:rPr>
          </w:pPr>
          <w:hyperlink w:anchor="_Toc7368230" w:history="1">
            <w:r w:rsidR="001B2AC0" w:rsidRPr="00912B7F">
              <w:rPr>
                <w:rStyle w:val="Hyperlink"/>
                <w:noProof/>
              </w:rPr>
              <w:t>5</w:t>
            </w:r>
            <w:r w:rsidR="001B2AC0">
              <w:rPr>
                <w:rFonts w:asciiTheme="minorHAnsi" w:eastAsiaTheme="minorEastAsia" w:hAnsiTheme="minorHAnsi"/>
                <w:noProof/>
                <w:sz w:val="22"/>
                <w:szCs w:val="22"/>
              </w:rPr>
              <w:tab/>
            </w:r>
            <w:r w:rsidR="001B2AC0" w:rsidRPr="00912B7F">
              <w:rPr>
                <w:rStyle w:val="Hyperlink"/>
                <w:noProof/>
              </w:rPr>
              <w:t>Accumulator</w:t>
            </w:r>
            <w:r w:rsidR="001B2AC0">
              <w:rPr>
                <w:noProof/>
                <w:webHidden/>
              </w:rPr>
              <w:tab/>
            </w:r>
            <w:r w:rsidR="001B2AC0">
              <w:rPr>
                <w:noProof/>
                <w:webHidden/>
              </w:rPr>
              <w:fldChar w:fldCharType="begin"/>
            </w:r>
            <w:r w:rsidR="001B2AC0">
              <w:rPr>
                <w:noProof/>
                <w:webHidden/>
              </w:rPr>
              <w:instrText xml:space="preserve"> PAGEREF _Toc7368230 \h </w:instrText>
            </w:r>
            <w:r w:rsidR="001B2AC0">
              <w:rPr>
                <w:noProof/>
                <w:webHidden/>
              </w:rPr>
            </w:r>
            <w:r w:rsidR="001B2AC0">
              <w:rPr>
                <w:noProof/>
                <w:webHidden/>
              </w:rPr>
              <w:fldChar w:fldCharType="separate"/>
            </w:r>
            <w:r w:rsidR="0013073A">
              <w:rPr>
                <w:noProof/>
                <w:webHidden/>
              </w:rPr>
              <w:t>32</w:t>
            </w:r>
            <w:r w:rsidR="001B2AC0">
              <w:rPr>
                <w:noProof/>
                <w:webHidden/>
              </w:rPr>
              <w:fldChar w:fldCharType="end"/>
            </w:r>
          </w:hyperlink>
        </w:p>
        <w:p w14:paraId="33432F73" w14:textId="503E0BA8"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1" w:history="1">
            <w:r w:rsidR="001B2AC0" w:rsidRPr="00912B7F">
              <w:rPr>
                <w:rStyle w:val="Hyperlink"/>
                <w:noProof/>
              </w:rPr>
              <w:t>5.1</w:t>
            </w:r>
            <w:r w:rsidR="001B2AC0">
              <w:rPr>
                <w:rFonts w:asciiTheme="minorHAnsi" w:eastAsiaTheme="minorEastAsia" w:hAnsiTheme="minorHAnsi"/>
                <w:noProof/>
                <w:sz w:val="22"/>
                <w:szCs w:val="22"/>
              </w:rPr>
              <w:tab/>
            </w:r>
            <w:r w:rsidR="001B2AC0" w:rsidRPr="00912B7F">
              <w:rPr>
                <w:rStyle w:val="Hyperlink"/>
                <w:noProof/>
              </w:rPr>
              <w:t>Accumulator Schematic</w:t>
            </w:r>
            <w:r w:rsidR="001B2AC0">
              <w:rPr>
                <w:noProof/>
                <w:webHidden/>
              </w:rPr>
              <w:tab/>
            </w:r>
            <w:r w:rsidR="001B2AC0">
              <w:rPr>
                <w:noProof/>
                <w:webHidden/>
              </w:rPr>
              <w:fldChar w:fldCharType="begin"/>
            </w:r>
            <w:r w:rsidR="001B2AC0">
              <w:rPr>
                <w:noProof/>
                <w:webHidden/>
              </w:rPr>
              <w:instrText xml:space="preserve"> PAGEREF _Toc7368231 \h </w:instrText>
            </w:r>
            <w:r w:rsidR="001B2AC0">
              <w:rPr>
                <w:noProof/>
                <w:webHidden/>
              </w:rPr>
            </w:r>
            <w:r w:rsidR="001B2AC0">
              <w:rPr>
                <w:noProof/>
                <w:webHidden/>
              </w:rPr>
              <w:fldChar w:fldCharType="separate"/>
            </w:r>
            <w:r w:rsidR="0013073A">
              <w:rPr>
                <w:noProof/>
                <w:webHidden/>
              </w:rPr>
              <w:t>32</w:t>
            </w:r>
            <w:r w:rsidR="001B2AC0">
              <w:rPr>
                <w:noProof/>
                <w:webHidden/>
              </w:rPr>
              <w:fldChar w:fldCharType="end"/>
            </w:r>
          </w:hyperlink>
        </w:p>
        <w:p w14:paraId="33801702" w14:textId="21C64187"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2" w:history="1">
            <w:r w:rsidR="001B2AC0" w:rsidRPr="00912B7F">
              <w:rPr>
                <w:rStyle w:val="Hyperlink"/>
                <w:noProof/>
              </w:rPr>
              <w:t>5.2</w:t>
            </w:r>
            <w:r w:rsidR="001B2AC0">
              <w:rPr>
                <w:rFonts w:asciiTheme="minorHAnsi" w:eastAsiaTheme="minorEastAsia" w:hAnsiTheme="minorHAnsi"/>
                <w:noProof/>
                <w:sz w:val="22"/>
                <w:szCs w:val="22"/>
              </w:rPr>
              <w:tab/>
            </w:r>
            <w:r w:rsidR="001B2AC0" w:rsidRPr="00912B7F">
              <w:rPr>
                <w:rStyle w:val="Hyperlink"/>
                <w:noProof/>
              </w:rPr>
              <w:t>Cells</w:t>
            </w:r>
            <w:r w:rsidR="001B2AC0">
              <w:rPr>
                <w:noProof/>
                <w:webHidden/>
              </w:rPr>
              <w:tab/>
            </w:r>
            <w:r w:rsidR="001B2AC0">
              <w:rPr>
                <w:noProof/>
                <w:webHidden/>
              </w:rPr>
              <w:fldChar w:fldCharType="begin"/>
            </w:r>
            <w:r w:rsidR="001B2AC0">
              <w:rPr>
                <w:noProof/>
                <w:webHidden/>
              </w:rPr>
              <w:instrText xml:space="preserve"> PAGEREF _Toc7368232 \h </w:instrText>
            </w:r>
            <w:r w:rsidR="001B2AC0">
              <w:rPr>
                <w:noProof/>
                <w:webHidden/>
              </w:rPr>
            </w:r>
            <w:r w:rsidR="001B2AC0">
              <w:rPr>
                <w:noProof/>
                <w:webHidden/>
              </w:rPr>
              <w:fldChar w:fldCharType="separate"/>
            </w:r>
            <w:r w:rsidR="0013073A">
              <w:rPr>
                <w:noProof/>
                <w:webHidden/>
              </w:rPr>
              <w:t>33</w:t>
            </w:r>
            <w:r w:rsidR="001B2AC0">
              <w:rPr>
                <w:noProof/>
                <w:webHidden/>
              </w:rPr>
              <w:fldChar w:fldCharType="end"/>
            </w:r>
          </w:hyperlink>
        </w:p>
        <w:p w14:paraId="53FF8576" w14:textId="40300404"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3" w:history="1">
            <w:r w:rsidR="001B2AC0" w:rsidRPr="00912B7F">
              <w:rPr>
                <w:rStyle w:val="Hyperlink"/>
                <w:noProof/>
              </w:rPr>
              <w:t>5.3</w:t>
            </w:r>
            <w:r w:rsidR="001B2AC0">
              <w:rPr>
                <w:rFonts w:asciiTheme="minorHAnsi" w:eastAsiaTheme="minorEastAsia" w:hAnsiTheme="minorHAnsi"/>
                <w:noProof/>
                <w:sz w:val="22"/>
                <w:szCs w:val="22"/>
              </w:rPr>
              <w:tab/>
            </w:r>
            <w:r w:rsidR="001B2AC0" w:rsidRPr="00912B7F">
              <w:rPr>
                <w:rStyle w:val="Hyperlink"/>
                <w:noProof/>
              </w:rPr>
              <w:t>Segments</w:t>
            </w:r>
            <w:r w:rsidR="001B2AC0">
              <w:rPr>
                <w:noProof/>
                <w:webHidden/>
              </w:rPr>
              <w:tab/>
            </w:r>
            <w:r w:rsidR="001B2AC0">
              <w:rPr>
                <w:noProof/>
                <w:webHidden/>
              </w:rPr>
              <w:fldChar w:fldCharType="begin"/>
            </w:r>
            <w:r w:rsidR="001B2AC0">
              <w:rPr>
                <w:noProof/>
                <w:webHidden/>
              </w:rPr>
              <w:instrText xml:space="preserve"> PAGEREF _Toc7368233 \h </w:instrText>
            </w:r>
            <w:r w:rsidR="001B2AC0">
              <w:rPr>
                <w:noProof/>
                <w:webHidden/>
              </w:rPr>
            </w:r>
            <w:r w:rsidR="001B2AC0">
              <w:rPr>
                <w:noProof/>
                <w:webHidden/>
              </w:rPr>
              <w:fldChar w:fldCharType="separate"/>
            </w:r>
            <w:r w:rsidR="0013073A">
              <w:rPr>
                <w:noProof/>
                <w:webHidden/>
              </w:rPr>
              <w:t>37</w:t>
            </w:r>
            <w:r w:rsidR="001B2AC0">
              <w:rPr>
                <w:noProof/>
                <w:webHidden/>
              </w:rPr>
              <w:fldChar w:fldCharType="end"/>
            </w:r>
          </w:hyperlink>
        </w:p>
        <w:p w14:paraId="0CAFE2A0" w14:textId="42B9B9A9"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4" w:history="1">
            <w:r w:rsidR="001B2AC0" w:rsidRPr="00912B7F">
              <w:rPr>
                <w:rStyle w:val="Hyperlink"/>
                <w:noProof/>
              </w:rPr>
              <w:t>5.4</w:t>
            </w:r>
            <w:r w:rsidR="001B2AC0">
              <w:rPr>
                <w:rFonts w:asciiTheme="minorHAnsi" w:eastAsiaTheme="minorEastAsia" w:hAnsiTheme="minorHAnsi"/>
                <w:noProof/>
                <w:sz w:val="22"/>
                <w:szCs w:val="22"/>
              </w:rPr>
              <w:tab/>
            </w:r>
            <w:r w:rsidR="001B2AC0" w:rsidRPr="00912B7F">
              <w:rPr>
                <w:rStyle w:val="Hyperlink"/>
                <w:noProof/>
              </w:rPr>
              <w:t>Precharge Circuit</w:t>
            </w:r>
            <w:r w:rsidR="001B2AC0">
              <w:rPr>
                <w:noProof/>
                <w:webHidden/>
              </w:rPr>
              <w:tab/>
            </w:r>
            <w:r w:rsidR="001B2AC0">
              <w:rPr>
                <w:noProof/>
                <w:webHidden/>
              </w:rPr>
              <w:fldChar w:fldCharType="begin"/>
            </w:r>
            <w:r w:rsidR="001B2AC0">
              <w:rPr>
                <w:noProof/>
                <w:webHidden/>
              </w:rPr>
              <w:instrText xml:space="preserve"> PAGEREF _Toc7368234 \h </w:instrText>
            </w:r>
            <w:r w:rsidR="001B2AC0">
              <w:rPr>
                <w:noProof/>
                <w:webHidden/>
              </w:rPr>
            </w:r>
            <w:r w:rsidR="001B2AC0">
              <w:rPr>
                <w:noProof/>
                <w:webHidden/>
              </w:rPr>
              <w:fldChar w:fldCharType="separate"/>
            </w:r>
            <w:r w:rsidR="0013073A">
              <w:rPr>
                <w:noProof/>
                <w:webHidden/>
              </w:rPr>
              <w:t>43</w:t>
            </w:r>
            <w:r w:rsidR="001B2AC0">
              <w:rPr>
                <w:noProof/>
                <w:webHidden/>
              </w:rPr>
              <w:fldChar w:fldCharType="end"/>
            </w:r>
          </w:hyperlink>
        </w:p>
        <w:p w14:paraId="5295D709" w14:textId="29BBF879"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5" w:history="1">
            <w:r w:rsidR="001B2AC0" w:rsidRPr="00912B7F">
              <w:rPr>
                <w:rStyle w:val="Hyperlink"/>
                <w:noProof/>
              </w:rPr>
              <w:t>5.5</w:t>
            </w:r>
            <w:r w:rsidR="001B2AC0">
              <w:rPr>
                <w:rFonts w:asciiTheme="minorHAnsi" w:eastAsiaTheme="minorEastAsia" w:hAnsiTheme="minorHAnsi"/>
                <w:noProof/>
                <w:sz w:val="22"/>
                <w:szCs w:val="22"/>
              </w:rPr>
              <w:tab/>
            </w:r>
            <w:r w:rsidR="001B2AC0" w:rsidRPr="00912B7F">
              <w:rPr>
                <w:rStyle w:val="Hyperlink"/>
                <w:noProof/>
              </w:rPr>
              <w:t>BMS</w:t>
            </w:r>
            <w:r w:rsidR="001B2AC0">
              <w:rPr>
                <w:noProof/>
                <w:webHidden/>
              </w:rPr>
              <w:tab/>
            </w:r>
            <w:r w:rsidR="001B2AC0">
              <w:rPr>
                <w:noProof/>
                <w:webHidden/>
              </w:rPr>
              <w:fldChar w:fldCharType="begin"/>
            </w:r>
            <w:r w:rsidR="001B2AC0">
              <w:rPr>
                <w:noProof/>
                <w:webHidden/>
              </w:rPr>
              <w:instrText xml:space="preserve"> PAGEREF _Toc7368235 \h </w:instrText>
            </w:r>
            <w:r w:rsidR="001B2AC0">
              <w:rPr>
                <w:noProof/>
                <w:webHidden/>
              </w:rPr>
            </w:r>
            <w:r w:rsidR="001B2AC0">
              <w:rPr>
                <w:noProof/>
                <w:webHidden/>
              </w:rPr>
              <w:fldChar w:fldCharType="separate"/>
            </w:r>
            <w:r w:rsidR="0013073A">
              <w:rPr>
                <w:noProof/>
                <w:webHidden/>
              </w:rPr>
              <w:t>46</w:t>
            </w:r>
            <w:r w:rsidR="001B2AC0">
              <w:rPr>
                <w:noProof/>
                <w:webHidden/>
              </w:rPr>
              <w:fldChar w:fldCharType="end"/>
            </w:r>
          </w:hyperlink>
        </w:p>
        <w:p w14:paraId="596755FA" w14:textId="1E31AF41"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6" w:history="1">
            <w:r w:rsidR="001B2AC0" w:rsidRPr="00912B7F">
              <w:rPr>
                <w:rStyle w:val="Hyperlink"/>
                <w:noProof/>
              </w:rPr>
              <w:t>5.6</w:t>
            </w:r>
            <w:r w:rsidR="001B2AC0">
              <w:rPr>
                <w:rFonts w:asciiTheme="minorHAnsi" w:eastAsiaTheme="minorEastAsia" w:hAnsiTheme="minorHAnsi"/>
                <w:noProof/>
                <w:sz w:val="22"/>
                <w:szCs w:val="22"/>
              </w:rPr>
              <w:tab/>
            </w:r>
            <w:r w:rsidR="001B2AC0" w:rsidRPr="00912B7F">
              <w:rPr>
                <w:rStyle w:val="Hyperlink"/>
                <w:noProof/>
              </w:rPr>
              <w:t>AIR</w:t>
            </w:r>
            <w:r w:rsidR="001B2AC0">
              <w:rPr>
                <w:noProof/>
                <w:webHidden/>
              </w:rPr>
              <w:tab/>
            </w:r>
            <w:r w:rsidR="001B2AC0">
              <w:rPr>
                <w:noProof/>
                <w:webHidden/>
              </w:rPr>
              <w:fldChar w:fldCharType="begin"/>
            </w:r>
            <w:r w:rsidR="001B2AC0">
              <w:rPr>
                <w:noProof/>
                <w:webHidden/>
              </w:rPr>
              <w:instrText xml:space="preserve"> PAGEREF _Toc7368236 \h </w:instrText>
            </w:r>
            <w:r w:rsidR="001B2AC0">
              <w:rPr>
                <w:noProof/>
                <w:webHidden/>
              </w:rPr>
            </w:r>
            <w:r w:rsidR="001B2AC0">
              <w:rPr>
                <w:noProof/>
                <w:webHidden/>
              </w:rPr>
              <w:fldChar w:fldCharType="separate"/>
            </w:r>
            <w:r w:rsidR="0013073A">
              <w:rPr>
                <w:noProof/>
                <w:webHidden/>
              </w:rPr>
              <w:t>50</w:t>
            </w:r>
            <w:r w:rsidR="001B2AC0">
              <w:rPr>
                <w:noProof/>
                <w:webHidden/>
              </w:rPr>
              <w:fldChar w:fldCharType="end"/>
            </w:r>
          </w:hyperlink>
        </w:p>
        <w:p w14:paraId="6C5A2C43" w14:textId="3CD0A568"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7" w:history="1">
            <w:r w:rsidR="001B2AC0" w:rsidRPr="00912B7F">
              <w:rPr>
                <w:rStyle w:val="Hyperlink"/>
                <w:noProof/>
              </w:rPr>
              <w:t>5.7</w:t>
            </w:r>
            <w:r w:rsidR="001B2AC0">
              <w:rPr>
                <w:rFonts w:asciiTheme="minorHAnsi" w:eastAsiaTheme="minorEastAsia" w:hAnsiTheme="minorHAnsi"/>
                <w:noProof/>
                <w:sz w:val="22"/>
                <w:szCs w:val="22"/>
              </w:rPr>
              <w:tab/>
            </w:r>
            <w:r w:rsidR="001B2AC0" w:rsidRPr="00912B7F">
              <w:rPr>
                <w:rStyle w:val="Hyperlink"/>
                <w:noProof/>
              </w:rPr>
              <w:t>Accumulator Indicator</w:t>
            </w:r>
            <w:r w:rsidR="001B2AC0">
              <w:rPr>
                <w:noProof/>
                <w:webHidden/>
              </w:rPr>
              <w:tab/>
            </w:r>
            <w:r w:rsidR="001B2AC0">
              <w:rPr>
                <w:noProof/>
                <w:webHidden/>
              </w:rPr>
              <w:fldChar w:fldCharType="begin"/>
            </w:r>
            <w:r w:rsidR="001B2AC0">
              <w:rPr>
                <w:noProof/>
                <w:webHidden/>
              </w:rPr>
              <w:instrText xml:space="preserve"> PAGEREF _Toc7368237 \h </w:instrText>
            </w:r>
            <w:r w:rsidR="001B2AC0">
              <w:rPr>
                <w:noProof/>
                <w:webHidden/>
              </w:rPr>
            </w:r>
            <w:r w:rsidR="001B2AC0">
              <w:rPr>
                <w:noProof/>
                <w:webHidden/>
              </w:rPr>
              <w:fldChar w:fldCharType="separate"/>
            </w:r>
            <w:r w:rsidR="0013073A">
              <w:rPr>
                <w:noProof/>
                <w:webHidden/>
              </w:rPr>
              <w:t>50</w:t>
            </w:r>
            <w:r w:rsidR="001B2AC0">
              <w:rPr>
                <w:noProof/>
                <w:webHidden/>
              </w:rPr>
              <w:fldChar w:fldCharType="end"/>
            </w:r>
          </w:hyperlink>
        </w:p>
        <w:p w14:paraId="5A60FB60" w14:textId="0ED824FE"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8" w:history="1">
            <w:r w:rsidR="001B2AC0" w:rsidRPr="00912B7F">
              <w:rPr>
                <w:rStyle w:val="Hyperlink"/>
                <w:noProof/>
              </w:rPr>
              <w:t>5.8</w:t>
            </w:r>
            <w:r w:rsidR="001B2AC0">
              <w:rPr>
                <w:rFonts w:asciiTheme="minorHAnsi" w:eastAsiaTheme="minorEastAsia" w:hAnsiTheme="minorHAnsi"/>
                <w:noProof/>
                <w:sz w:val="22"/>
                <w:szCs w:val="22"/>
              </w:rPr>
              <w:tab/>
            </w:r>
            <w:r w:rsidR="001B2AC0" w:rsidRPr="00912B7F">
              <w:rPr>
                <w:rStyle w:val="Hyperlink"/>
                <w:noProof/>
              </w:rPr>
              <w:t>Mechanical</w:t>
            </w:r>
            <w:r w:rsidR="001B2AC0">
              <w:rPr>
                <w:noProof/>
                <w:webHidden/>
              </w:rPr>
              <w:tab/>
            </w:r>
            <w:r w:rsidR="001B2AC0">
              <w:rPr>
                <w:noProof/>
                <w:webHidden/>
              </w:rPr>
              <w:fldChar w:fldCharType="begin"/>
            </w:r>
            <w:r w:rsidR="001B2AC0">
              <w:rPr>
                <w:noProof/>
                <w:webHidden/>
              </w:rPr>
              <w:instrText xml:space="preserve"> PAGEREF _Toc7368238 \h </w:instrText>
            </w:r>
            <w:r w:rsidR="001B2AC0">
              <w:rPr>
                <w:noProof/>
                <w:webHidden/>
              </w:rPr>
            </w:r>
            <w:r w:rsidR="001B2AC0">
              <w:rPr>
                <w:noProof/>
                <w:webHidden/>
              </w:rPr>
              <w:fldChar w:fldCharType="separate"/>
            </w:r>
            <w:r w:rsidR="0013073A">
              <w:rPr>
                <w:noProof/>
                <w:webHidden/>
              </w:rPr>
              <w:t>52</w:t>
            </w:r>
            <w:r w:rsidR="001B2AC0">
              <w:rPr>
                <w:noProof/>
                <w:webHidden/>
              </w:rPr>
              <w:fldChar w:fldCharType="end"/>
            </w:r>
          </w:hyperlink>
        </w:p>
        <w:p w14:paraId="55988796" w14:textId="1CF9E53C"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9" w:history="1">
            <w:r w:rsidR="001B2AC0" w:rsidRPr="00912B7F">
              <w:rPr>
                <w:rStyle w:val="Hyperlink"/>
                <w:noProof/>
              </w:rPr>
              <w:t>5.9</w:t>
            </w:r>
            <w:r w:rsidR="001B2AC0">
              <w:rPr>
                <w:rFonts w:asciiTheme="minorHAnsi" w:eastAsiaTheme="minorEastAsia" w:hAnsiTheme="minorHAnsi"/>
                <w:noProof/>
                <w:sz w:val="22"/>
                <w:szCs w:val="22"/>
              </w:rPr>
              <w:tab/>
            </w:r>
            <w:r w:rsidR="001B2AC0" w:rsidRPr="00912B7F">
              <w:rPr>
                <w:rStyle w:val="Hyperlink"/>
                <w:noProof/>
              </w:rPr>
              <w:t>Charging</w:t>
            </w:r>
            <w:r w:rsidR="001B2AC0">
              <w:rPr>
                <w:noProof/>
                <w:webHidden/>
              </w:rPr>
              <w:tab/>
            </w:r>
            <w:r w:rsidR="001B2AC0">
              <w:rPr>
                <w:noProof/>
                <w:webHidden/>
              </w:rPr>
              <w:fldChar w:fldCharType="begin"/>
            </w:r>
            <w:r w:rsidR="001B2AC0">
              <w:rPr>
                <w:noProof/>
                <w:webHidden/>
              </w:rPr>
              <w:instrText xml:space="preserve"> PAGEREF _Toc7368239 \h </w:instrText>
            </w:r>
            <w:r w:rsidR="001B2AC0">
              <w:rPr>
                <w:noProof/>
                <w:webHidden/>
              </w:rPr>
            </w:r>
            <w:r w:rsidR="001B2AC0">
              <w:rPr>
                <w:noProof/>
                <w:webHidden/>
              </w:rPr>
              <w:fldChar w:fldCharType="separate"/>
            </w:r>
            <w:r w:rsidR="0013073A">
              <w:rPr>
                <w:noProof/>
                <w:webHidden/>
              </w:rPr>
              <w:t>53</w:t>
            </w:r>
            <w:r w:rsidR="001B2AC0">
              <w:rPr>
                <w:noProof/>
                <w:webHidden/>
              </w:rPr>
              <w:fldChar w:fldCharType="end"/>
            </w:r>
          </w:hyperlink>
        </w:p>
        <w:p w14:paraId="57966D0B" w14:textId="43B26708" w:rsidR="001B2AC0" w:rsidRDefault="00545D17" w:rsidP="00F04A8A">
          <w:pPr>
            <w:pStyle w:val="TOC1"/>
            <w:tabs>
              <w:tab w:val="left" w:pos="480"/>
              <w:tab w:val="right" w:leader="dot" w:pos="9350"/>
            </w:tabs>
            <w:spacing w:after="0"/>
            <w:rPr>
              <w:rFonts w:asciiTheme="minorHAnsi" w:eastAsiaTheme="minorEastAsia" w:hAnsiTheme="minorHAnsi"/>
              <w:noProof/>
              <w:sz w:val="22"/>
              <w:szCs w:val="22"/>
            </w:rPr>
          </w:pPr>
          <w:hyperlink w:anchor="_Toc7368240" w:history="1">
            <w:r w:rsidR="001B2AC0" w:rsidRPr="00912B7F">
              <w:rPr>
                <w:rStyle w:val="Hyperlink"/>
                <w:noProof/>
              </w:rPr>
              <w:t>6</w:t>
            </w:r>
            <w:r w:rsidR="001B2AC0">
              <w:rPr>
                <w:rFonts w:asciiTheme="minorHAnsi" w:eastAsiaTheme="minorEastAsia" w:hAnsiTheme="minorHAnsi"/>
                <w:noProof/>
                <w:sz w:val="22"/>
                <w:szCs w:val="22"/>
              </w:rPr>
              <w:tab/>
            </w:r>
            <w:r w:rsidR="001B2AC0" w:rsidRPr="00912B7F">
              <w:rPr>
                <w:rStyle w:val="Hyperlink"/>
                <w:noProof/>
              </w:rPr>
              <w:t>Motor Controller</w:t>
            </w:r>
            <w:r w:rsidR="001B2AC0">
              <w:rPr>
                <w:noProof/>
                <w:webHidden/>
              </w:rPr>
              <w:tab/>
            </w:r>
            <w:r w:rsidR="001B2AC0">
              <w:rPr>
                <w:noProof/>
                <w:webHidden/>
              </w:rPr>
              <w:fldChar w:fldCharType="begin"/>
            </w:r>
            <w:r w:rsidR="001B2AC0">
              <w:rPr>
                <w:noProof/>
                <w:webHidden/>
              </w:rPr>
              <w:instrText xml:space="preserve"> PAGEREF _Toc7368240 \h </w:instrText>
            </w:r>
            <w:r w:rsidR="001B2AC0">
              <w:rPr>
                <w:noProof/>
                <w:webHidden/>
              </w:rPr>
            </w:r>
            <w:r w:rsidR="001B2AC0">
              <w:rPr>
                <w:noProof/>
                <w:webHidden/>
              </w:rPr>
              <w:fldChar w:fldCharType="separate"/>
            </w:r>
            <w:r w:rsidR="0013073A">
              <w:rPr>
                <w:noProof/>
                <w:webHidden/>
              </w:rPr>
              <w:t>55</w:t>
            </w:r>
            <w:r w:rsidR="001B2AC0">
              <w:rPr>
                <w:noProof/>
                <w:webHidden/>
              </w:rPr>
              <w:fldChar w:fldCharType="end"/>
            </w:r>
          </w:hyperlink>
        </w:p>
        <w:p w14:paraId="40E219E2" w14:textId="3CB65A36"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1" w:history="1">
            <w:r w:rsidR="001B2AC0" w:rsidRPr="00912B7F">
              <w:rPr>
                <w:rStyle w:val="Hyperlink"/>
                <w:noProof/>
              </w:rPr>
              <w:t>6.1</w:t>
            </w:r>
            <w:r w:rsidR="001B2AC0">
              <w:rPr>
                <w:rFonts w:asciiTheme="minorHAnsi" w:eastAsiaTheme="minorEastAsia" w:hAnsiTheme="minorHAnsi"/>
                <w:noProof/>
                <w:sz w:val="22"/>
                <w:szCs w:val="22"/>
              </w:rPr>
              <w:tab/>
            </w:r>
            <w:r w:rsidR="001B2AC0" w:rsidRPr="00912B7F">
              <w:rPr>
                <w:rStyle w:val="Hyperlink"/>
                <w:noProof/>
              </w:rPr>
              <w:t>Controls Architecture/Torque Security</w:t>
            </w:r>
            <w:r w:rsidR="001B2AC0">
              <w:rPr>
                <w:noProof/>
                <w:webHidden/>
              </w:rPr>
              <w:tab/>
            </w:r>
            <w:r w:rsidR="001B2AC0">
              <w:rPr>
                <w:noProof/>
                <w:webHidden/>
              </w:rPr>
              <w:fldChar w:fldCharType="begin"/>
            </w:r>
            <w:r w:rsidR="001B2AC0">
              <w:rPr>
                <w:noProof/>
                <w:webHidden/>
              </w:rPr>
              <w:instrText xml:space="preserve"> PAGEREF _Toc7368241 \h </w:instrText>
            </w:r>
            <w:r w:rsidR="001B2AC0">
              <w:rPr>
                <w:noProof/>
                <w:webHidden/>
              </w:rPr>
            </w:r>
            <w:r w:rsidR="001B2AC0">
              <w:rPr>
                <w:noProof/>
                <w:webHidden/>
              </w:rPr>
              <w:fldChar w:fldCharType="separate"/>
            </w:r>
            <w:r w:rsidR="0013073A">
              <w:rPr>
                <w:noProof/>
                <w:webHidden/>
              </w:rPr>
              <w:t>55</w:t>
            </w:r>
            <w:r w:rsidR="001B2AC0">
              <w:rPr>
                <w:noProof/>
                <w:webHidden/>
              </w:rPr>
              <w:fldChar w:fldCharType="end"/>
            </w:r>
          </w:hyperlink>
        </w:p>
        <w:p w14:paraId="3D07D99B" w14:textId="00100651"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2" w:history="1">
            <w:r w:rsidR="001B2AC0" w:rsidRPr="00912B7F">
              <w:rPr>
                <w:rStyle w:val="Hyperlink"/>
                <w:noProof/>
              </w:rPr>
              <w:t>6.2</w:t>
            </w:r>
            <w:r w:rsidR="001B2AC0">
              <w:rPr>
                <w:rFonts w:asciiTheme="minorHAnsi" w:eastAsiaTheme="minorEastAsia" w:hAnsiTheme="minorHAnsi"/>
                <w:noProof/>
                <w:sz w:val="22"/>
                <w:szCs w:val="22"/>
              </w:rPr>
              <w:tab/>
            </w:r>
            <w:r w:rsidR="001B2AC0" w:rsidRPr="00912B7F">
              <w:rPr>
                <w:rStyle w:val="Hyperlink"/>
                <w:noProof/>
              </w:rPr>
              <w:t>Galvanic Isolation</w:t>
            </w:r>
            <w:r w:rsidR="001B2AC0">
              <w:rPr>
                <w:noProof/>
                <w:webHidden/>
              </w:rPr>
              <w:tab/>
            </w:r>
            <w:r w:rsidR="001B2AC0">
              <w:rPr>
                <w:noProof/>
                <w:webHidden/>
              </w:rPr>
              <w:fldChar w:fldCharType="begin"/>
            </w:r>
            <w:r w:rsidR="001B2AC0">
              <w:rPr>
                <w:noProof/>
                <w:webHidden/>
              </w:rPr>
              <w:instrText xml:space="preserve"> PAGEREF _Toc7368242 \h </w:instrText>
            </w:r>
            <w:r w:rsidR="001B2AC0">
              <w:rPr>
                <w:noProof/>
                <w:webHidden/>
              </w:rPr>
            </w:r>
            <w:r w:rsidR="001B2AC0">
              <w:rPr>
                <w:noProof/>
                <w:webHidden/>
              </w:rPr>
              <w:fldChar w:fldCharType="separate"/>
            </w:r>
            <w:r w:rsidR="0013073A">
              <w:rPr>
                <w:noProof/>
                <w:webHidden/>
              </w:rPr>
              <w:t>57</w:t>
            </w:r>
            <w:r w:rsidR="001B2AC0">
              <w:rPr>
                <w:noProof/>
                <w:webHidden/>
              </w:rPr>
              <w:fldChar w:fldCharType="end"/>
            </w:r>
          </w:hyperlink>
        </w:p>
        <w:p w14:paraId="7133D55D" w14:textId="7DC825EA" w:rsidR="001B2AC0" w:rsidRDefault="00545D17" w:rsidP="00F04A8A">
          <w:pPr>
            <w:pStyle w:val="TOC1"/>
            <w:tabs>
              <w:tab w:val="left" w:pos="480"/>
              <w:tab w:val="right" w:leader="dot" w:pos="9350"/>
            </w:tabs>
            <w:spacing w:after="0"/>
            <w:rPr>
              <w:rFonts w:asciiTheme="minorHAnsi" w:eastAsiaTheme="minorEastAsia" w:hAnsiTheme="minorHAnsi"/>
              <w:noProof/>
              <w:sz w:val="22"/>
              <w:szCs w:val="22"/>
            </w:rPr>
          </w:pPr>
          <w:hyperlink w:anchor="_Toc7368243" w:history="1">
            <w:r w:rsidR="001B2AC0" w:rsidRPr="00912B7F">
              <w:rPr>
                <w:rStyle w:val="Hyperlink"/>
                <w:noProof/>
              </w:rPr>
              <w:t>7</w:t>
            </w:r>
            <w:r w:rsidR="001B2AC0">
              <w:rPr>
                <w:rFonts w:asciiTheme="minorHAnsi" w:eastAsiaTheme="minorEastAsia" w:hAnsiTheme="minorHAnsi"/>
                <w:noProof/>
                <w:sz w:val="22"/>
                <w:szCs w:val="22"/>
              </w:rPr>
              <w:tab/>
            </w:r>
            <w:r w:rsidR="001B2AC0" w:rsidRPr="00912B7F">
              <w:rPr>
                <w:rStyle w:val="Hyperlink"/>
                <w:noProof/>
              </w:rPr>
              <w:t>Other Items</w:t>
            </w:r>
            <w:r w:rsidR="001B2AC0">
              <w:rPr>
                <w:noProof/>
                <w:webHidden/>
              </w:rPr>
              <w:tab/>
            </w:r>
            <w:r w:rsidR="001B2AC0">
              <w:rPr>
                <w:noProof/>
                <w:webHidden/>
              </w:rPr>
              <w:fldChar w:fldCharType="begin"/>
            </w:r>
            <w:r w:rsidR="001B2AC0">
              <w:rPr>
                <w:noProof/>
                <w:webHidden/>
              </w:rPr>
              <w:instrText xml:space="preserve"> PAGEREF _Toc7368243 \h </w:instrText>
            </w:r>
            <w:r w:rsidR="001B2AC0">
              <w:rPr>
                <w:noProof/>
                <w:webHidden/>
              </w:rPr>
            </w:r>
            <w:r w:rsidR="001B2AC0">
              <w:rPr>
                <w:noProof/>
                <w:webHidden/>
              </w:rPr>
              <w:fldChar w:fldCharType="separate"/>
            </w:r>
            <w:r w:rsidR="0013073A">
              <w:rPr>
                <w:noProof/>
                <w:webHidden/>
              </w:rPr>
              <w:t>58</w:t>
            </w:r>
            <w:r w:rsidR="001B2AC0">
              <w:rPr>
                <w:noProof/>
                <w:webHidden/>
              </w:rPr>
              <w:fldChar w:fldCharType="end"/>
            </w:r>
          </w:hyperlink>
        </w:p>
        <w:p w14:paraId="6C8D4A9E" w14:textId="40200906"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4" w:history="1">
            <w:r w:rsidR="001B2AC0" w:rsidRPr="00912B7F">
              <w:rPr>
                <w:rStyle w:val="Hyperlink"/>
                <w:noProof/>
              </w:rPr>
              <w:t>7.1</w:t>
            </w:r>
            <w:r w:rsidR="001B2AC0">
              <w:rPr>
                <w:rFonts w:asciiTheme="minorHAnsi" w:eastAsiaTheme="minorEastAsia" w:hAnsiTheme="minorHAnsi"/>
                <w:noProof/>
                <w:sz w:val="22"/>
                <w:szCs w:val="22"/>
              </w:rPr>
              <w:tab/>
            </w:r>
            <w:r w:rsidR="001B2AC0" w:rsidRPr="00912B7F">
              <w:rPr>
                <w:rStyle w:val="Hyperlink"/>
                <w:noProof/>
              </w:rPr>
              <w:t>Energy Meter</w:t>
            </w:r>
            <w:r w:rsidR="001B2AC0">
              <w:rPr>
                <w:noProof/>
                <w:webHidden/>
              </w:rPr>
              <w:tab/>
            </w:r>
            <w:r w:rsidR="001B2AC0">
              <w:rPr>
                <w:noProof/>
                <w:webHidden/>
              </w:rPr>
              <w:fldChar w:fldCharType="begin"/>
            </w:r>
            <w:r w:rsidR="001B2AC0">
              <w:rPr>
                <w:noProof/>
                <w:webHidden/>
              </w:rPr>
              <w:instrText xml:space="preserve"> PAGEREF _Toc7368244 \h </w:instrText>
            </w:r>
            <w:r w:rsidR="001B2AC0">
              <w:rPr>
                <w:noProof/>
                <w:webHidden/>
              </w:rPr>
            </w:r>
            <w:r w:rsidR="001B2AC0">
              <w:rPr>
                <w:noProof/>
                <w:webHidden/>
              </w:rPr>
              <w:fldChar w:fldCharType="separate"/>
            </w:r>
            <w:r w:rsidR="0013073A">
              <w:rPr>
                <w:noProof/>
                <w:webHidden/>
              </w:rPr>
              <w:t>58</w:t>
            </w:r>
            <w:r w:rsidR="001B2AC0">
              <w:rPr>
                <w:noProof/>
                <w:webHidden/>
              </w:rPr>
              <w:fldChar w:fldCharType="end"/>
            </w:r>
          </w:hyperlink>
        </w:p>
        <w:p w14:paraId="037476BB" w14:textId="307DD7D0"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5" w:history="1">
            <w:r w:rsidR="001B2AC0" w:rsidRPr="00912B7F">
              <w:rPr>
                <w:rStyle w:val="Hyperlink"/>
                <w:noProof/>
              </w:rPr>
              <w:t>7.2</w:t>
            </w:r>
            <w:r w:rsidR="001B2AC0">
              <w:rPr>
                <w:rFonts w:asciiTheme="minorHAnsi" w:eastAsiaTheme="minorEastAsia" w:hAnsiTheme="minorHAnsi"/>
                <w:noProof/>
                <w:sz w:val="22"/>
                <w:szCs w:val="22"/>
              </w:rPr>
              <w:tab/>
            </w:r>
            <w:r w:rsidR="001B2AC0" w:rsidRPr="00912B7F">
              <w:rPr>
                <w:rStyle w:val="Hyperlink"/>
                <w:noProof/>
              </w:rPr>
              <w:t>Firewall</w:t>
            </w:r>
            <w:r w:rsidR="001B2AC0">
              <w:rPr>
                <w:noProof/>
                <w:webHidden/>
              </w:rPr>
              <w:tab/>
            </w:r>
            <w:r w:rsidR="001B2AC0">
              <w:rPr>
                <w:noProof/>
                <w:webHidden/>
              </w:rPr>
              <w:fldChar w:fldCharType="begin"/>
            </w:r>
            <w:r w:rsidR="001B2AC0">
              <w:rPr>
                <w:noProof/>
                <w:webHidden/>
              </w:rPr>
              <w:instrText xml:space="preserve"> PAGEREF _Toc7368245 \h </w:instrText>
            </w:r>
            <w:r w:rsidR="001B2AC0">
              <w:rPr>
                <w:noProof/>
                <w:webHidden/>
              </w:rPr>
            </w:r>
            <w:r w:rsidR="001B2AC0">
              <w:rPr>
                <w:noProof/>
                <w:webHidden/>
              </w:rPr>
              <w:fldChar w:fldCharType="separate"/>
            </w:r>
            <w:r w:rsidR="0013073A">
              <w:rPr>
                <w:noProof/>
                <w:webHidden/>
              </w:rPr>
              <w:t>59</w:t>
            </w:r>
            <w:r w:rsidR="001B2AC0">
              <w:rPr>
                <w:noProof/>
                <w:webHidden/>
              </w:rPr>
              <w:fldChar w:fldCharType="end"/>
            </w:r>
          </w:hyperlink>
        </w:p>
        <w:p w14:paraId="25FB83A1" w14:textId="62AC4BC4"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6" w:history="1">
            <w:r w:rsidR="001B2AC0" w:rsidRPr="00912B7F">
              <w:rPr>
                <w:rStyle w:val="Hyperlink"/>
                <w:noProof/>
              </w:rPr>
              <w:t>7.3</w:t>
            </w:r>
            <w:r w:rsidR="001B2AC0">
              <w:rPr>
                <w:rFonts w:asciiTheme="minorHAnsi" w:eastAsiaTheme="minorEastAsia" w:hAnsiTheme="minorHAnsi"/>
                <w:noProof/>
                <w:sz w:val="22"/>
                <w:szCs w:val="22"/>
              </w:rPr>
              <w:tab/>
            </w:r>
            <w:r w:rsidR="001B2AC0" w:rsidRPr="00912B7F">
              <w:rPr>
                <w:rStyle w:val="Hyperlink"/>
                <w:noProof/>
              </w:rPr>
              <w:t>Grounding</w:t>
            </w:r>
            <w:r w:rsidR="001B2AC0">
              <w:rPr>
                <w:noProof/>
                <w:webHidden/>
              </w:rPr>
              <w:tab/>
            </w:r>
            <w:r w:rsidR="001B2AC0">
              <w:rPr>
                <w:noProof/>
                <w:webHidden/>
              </w:rPr>
              <w:fldChar w:fldCharType="begin"/>
            </w:r>
            <w:r w:rsidR="001B2AC0">
              <w:rPr>
                <w:noProof/>
                <w:webHidden/>
              </w:rPr>
              <w:instrText xml:space="preserve"> PAGEREF _Toc7368246 \h </w:instrText>
            </w:r>
            <w:r w:rsidR="001B2AC0">
              <w:rPr>
                <w:noProof/>
                <w:webHidden/>
              </w:rPr>
            </w:r>
            <w:r w:rsidR="001B2AC0">
              <w:rPr>
                <w:noProof/>
                <w:webHidden/>
              </w:rPr>
              <w:fldChar w:fldCharType="separate"/>
            </w:r>
            <w:r w:rsidR="0013073A">
              <w:rPr>
                <w:noProof/>
                <w:webHidden/>
              </w:rPr>
              <w:t>60</w:t>
            </w:r>
            <w:r w:rsidR="001B2AC0">
              <w:rPr>
                <w:noProof/>
                <w:webHidden/>
              </w:rPr>
              <w:fldChar w:fldCharType="end"/>
            </w:r>
          </w:hyperlink>
        </w:p>
        <w:p w14:paraId="3CF58AF5" w14:textId="6204F2B2"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7" w:history="1">
            <w:r w:rsidR="001B2AC0" w:rsidRPr="00912B7F">
              <w:rPr>
                <w:rStyle w:val="Hyperlink"/>
                <w:noProof/>
              </w:rPr>
              <w:t>7.4</w:t>
            </w:r>
            <w:r w:rsidR="001B2AC0">
              <w:rPr>
                <w:rFonts w:asciiTheme="minorHAnsi" w:eastAsiaTheme="minorEastAsia" w:hAnsiTheme="minorHAnsi"/>
                <w:noProof/>
                <w:sz w:val="22"/>
                <w:szCs w:val="22"/>
              </w:rPr>
              <w:tab/>
            </w:r>
            <w:r w:rsidR="001B2AC0" w:rsidRPr="00912B7F">
              <w:rPr>
                <w:rStyle w:val="Hyperlink"/>
                <w:noProof/>
              </w:rPr>
              <w:t>Other Components</w:t>
            </w:r>
            <w:r w:rsidR="001B2AC0">
              <w:rPr>
                <w:noProof/>
                <w:webHidden/>
              </w:rPr>
              <w:tab/>
            </w:r>
            <w:r w:rsidR="001B2AC0">
              <w:rPr>
                <w:noProof/>
                <w:webHidden/>
              </w:rPr>
              <w:fldChar w:fldCharType="begin"/>
            </w:r>
            <w:r w:rsidR="001B2AC0">
              <w:rPr>
                <w:noProof/>
                <w:webHidden/>
              </w:rPr>
              <w:instrText xml:space="preserve"> PAGEREF _Toc7368247 \h </w:instrText>
            </w:r>
            <w:r w:rsidR="001B2AC0">
              <w:rPr>
                <w:noProof/>
                <w:webHidden/>
              </w:rPr>
            </w:r>
            <w:r w:rsidR="001B2AC0">
              <w:rPr>
                <w:noProof/>
                <w:webHidden/>
              </w:rPr>
              <w:fldChar w:fldCharType="separate"/>
            </w:r>
            <w:r w:rsidR="0013073A">
              <w:rPr>
                <w:noProof/>
                <w:webHidden/>
              </w:rPr>
              <w:t>61</w:t>
            </w:r>
            <w:r w:rsidR="001B2AC0">
              <w:rPr>
                <w:noProof/>
                <w:webHidden/>
              </w:rPr>
              <w:fldChar w:fldCharType="end"/>
            </w:r>
          </w:hyperlink>
        </w:p>
        <w:p w14:paraId="32E0C02E" w14:textId="063E593D" w:rsidR="001B2AC0" w:rsidRDefault="00545D17" w:rsidP="00F04A8A">
          <w:pPr>
            <w:pStyle w:val="TOC1"/>
            <w:tabs>
              <w:tab w:val="left" w:pos="480"/>
              <w:tab w:val="right" w:leader="dot" w:pos="9350"/>
            </w:tabs>
            <w:spacing w:after="0"/>
            <w:rPr>
              <w:rFonts w:asciiTheme="minorHAnsi" w:eastAsiaTheme="minorEastAsia" w:hAnsiTheme="minorHAnsi"/>
              <w:noProof/>
              <w:sz w:val="22"/>
              <w:szCs w:val="22"/>
            </w:rPr>
          </w:pPr>
          <w:hyperlink w:anchor="_Toc7368248" w:history="1">
            <w:r w:rsidR="001B2AC0" w:rsidRPr="00912B7F">
              <w:rPr>
                <w:rStyle w:val="Hyperlink"/>
                <w:noProof/>
              </w:rPr>
              <w:t>8</w:t>
            </w:r>
            <w:r w:rsidR="001B2AC0">
              <w:rPr>
                <w:rFonts w:asciiTheme="minorHAnsi" w:eastAsiaTheme="minorEastAsia" w:hAnsiTheme="minorHAnsi"/>
                <w:noProof/>
                <w:sz w:val="22"/>
                <w:szCs w:val="22"/>
              </w:rPr>
              <w:tab/>
            </w:r>
            <w:r w:rsidR="001B2AC0" w:rsidRPr="00912B7F">
              <w:rPr>
                <w:rStyle w:val="Hyperlink"/>
                <w:noProof/>
              </w:rPr>
              <w:t>Appendix</w:t>
            </w:r>
            <w:r w:rsidR="001B2AC0">
              <w:rPr>
                <w:noProof/>
                <w:webHidden/>
              </w:rPr>
              <w:tab/>
            </w:r>
            <w:r w:rsidR="001B2AC0">
              <w:rPr>
                <w:noProof/>
                <w:webHidden/>
              </w:rPr>
              <w:fldChar w:fldCharType="begin"/>
            </w:r>
            <w:r w:rsidR="001B2AC0">
              <w:rPr>
                <w:noProof/>
                <w:webHidden/>
              </w:rPr>
              <w:instrText xml:space="preserve"> PAGEREF _Toc7368248 \h </w:instrText>
            </w:r>
            <w:r w:rsidR="001B2AC0">
              <w:rPr>
                <w:noProof/>
                <w:webHidden/>
              </w:rPr>
            </w:r>
            <w:r w:rsidR="001B2AC0">
              <w:rPr>
                <w:noProof/>
                <w:webHidden/>
              </w:rPr>
              <w:fldChar w:fldCharType="separate"/>
            </w:r>
            <w:r w:rsidR="0013073A">
              <w:rPr>
                <w:noProof/>
                <w:webHidden/>
              </w:rPr>
              <w:t>65</w:t>
            </w:r>
            <w:r w:rsidR="001B2AC0">
              <w:rPr>
                <w:noProof/>
                <w:webHidden/>
              </w:rPr>
              <w:fldChar w:fldCharType="end"/>
            </w:r>
          </w:hyperlink>
        </w:p>
        <w:p w14:paraId="7339831E" w14:textId="060EB63C" w:rsidR="001B2AC0" w:rsidRDefault="00545D17"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9" w:history="1">
            <w:r w:rsidR="001B2AC0" w:rsidRPr="00912B7F">
              <w:rPr>
                <w:rStyle w:val="Hyperlink"/>
                <w:noProof/>
              </w:rPr>
              <w:t>8.1</w:t>
            </w:r>
            <w:r w:rsidR="001B2AC0">
              <w:rPr>
                <w:rFonts w:asciiTheme="minorHAnsi" w:eastAsiaTheme="minorEastAsia" w:hAnsiTheme="minorHAnsi"/>
                <w:noProof/>
                <w:sz w:val="22"/>
                <w:szCs w:val="22"/>
              </w:rPr>
              <w:tab/>
            </w:r>
            <w:r w:rsidR="001B2AC0" w:rsidRPr="00912B7F">
              <w:rPr>
                <w:rStyle w:val="Hyperlink"/>
                <w:noProof/>
              </w:rPr>
              <w:t>SDS (MSDS) of accumulator cell</w:t>
            </w:r>
            <w:r w:rsidR="001B2AC0">
              <w:rPr>
                <w:noProof/>
                <w:webHidden/>
              </w:rPr>
              <w:tab/>
            </w:r>
            <w:r w:rsidR="001B2AC0">
              <w:rPr>
                <w:noProof/>
                <w:webHidden/>
              </w:rPr>
              <w:fldChar w:fldCharType="begin"/>
            </w:r>
            <w:r w:rsidR="001B2AC0">
              <w:rPr>
                <w:noProof/>
                <w:webHidden/>
              </w:rPr>
              <w:instrText xml:space="preserve"> PAGEREF _Toc7368249 \h </w:instrText>
            </w:r>
            <w:r w:rsidR="001B2AC0">
              <w:rPr>
                <w:noProof/>
                <w:webHidden/>
              </w:rPr>
            </w:r>
            <w:r w:rsidR="001B2AC0">
              <w:rPr>
                <w:noProof/>
                <w:webHidden/>
              </w:rPr>
              <w:fldChar w:fldCharType="separate"/>
            </w:r>
            <w:r w:rsidR="0013073A">
              <w:rPr>
                <w:noProof/>
                <w:webHidden/>
              </w:rPr>
              <w:t>65</w:t>
            </w:r>
            <w:r w:rsidR="001B2AC0">
              <w:rPr>
                <w:noProof/>
                <w:webHidden/>
              </w:rPr>
              <w:fldChar w:fldCharType="end"/>
            </w:r>
          </w:hyperlink>
        </w:p>
        <w:p w14:paraId="6A05A809" w14:textId="7AFED732" w:rsidR="00CA407B" w:rsidRPr="002A6A45" w:rsidRDefault="00360690" w:rsidP="00F04A8A">
          <w:pPr>
            <w:pStyle w:val="TOC2"/>
            <w:tabs>
              <w:tab w:val="left" w:pos="880"/>
              <w:tab w:val="right" w:leader="dot" w:pos="9350"/>
            </w:tabs>
            <w:spacing w:after="0"/>
            <w:rPr>
              <w:rFonts w:asciiTheme="minorHAnsi" w:eastAsiaTheme="minorEastAsia" w:hAnsiTheme="minorHAnsi"/>
              <w:sz w:val="22"/>
              <w:szCs w:val="22"/>
              <w:lang w:val="en-CA" w:eastAsia="en-CA"/>
            </w:rPr>
          </w:pPr>
          <w:r w:rsidRPr="6431F7EC">
            <w:fldChar w:fldCharType="end"/>
          </w:r>
        </w:p>
      </w:sdtContent>
    </w:sdt>
    <w:p w14:paraId="5A39BBE3" w14:textId="77777777" w:rsidR="00034FF4" w:rsidRPr="00653B6B" w:rsidRDefault="00034FF4"/>
    <w:p w14:paraId="4D3E4486" w14:textId="03385B46" w:rsidR="70184C03" w:rsidRDefault="70184C03">
      <w:r>
        <w:br w:type="page"/>
      </w:r>
    </w:p>
    <w:p w14:paraId="098FDB90" w14:textId="77777777" w:rsidR="00D368DE" w:rsidRDefault="00D368DE" w:rsidP="00D368DE">
      <w:pPr>
        <w:pStyle w:val="TOCHeading"/>
      </w:pPr>
      <w:r>
        <w:lastRenderedPageBreak/>
        <w:t>Table of Figures</w:t>
      </w:r>
    </w:p>
    <w:p w14:paraId="62BE6F8E" w14:textId="44487502" w:rsidR="007E1037" w:rsidRDefault="00360690">
      <w:pPr>
        <w:pStyle w:val="TableofFigures"/>
        <w:tabs>
          <w:tab w:val="right" w:leader="dot" w:pos="9350"/>
        </w:tabs>
        <w:rPr>
          <w:rFonts w:asciiTheme="minorHAnsi" w:eastAsiaTheme="minorEastAsia" w:hAnsiTheme="minorHAnsi"/>
          <w:noProof/>
          <w:lang w:val="en-CA"/>
        </w:rPr>
      </w:pPr>
      <w:r>
        <w:rPr>
          <w:rFonts w:eastAsiaTheme="majorEastAsia" w:cstheme="majorBidi"/>
          <w:color w:val="2E74B5" w:themeColor="accent1" w:themeShade="BF"/>
          <w:sz w:val="32"/>
          <w:szCs w:val="32"/>
          <w:shd w:val="clear" w:color="auto" w:fill="E6E6E6"/>
        </w:rPr>
        <w:fldChar w:fldCharType="begin"/>
      </w:r>
      <w:r w:rsidR="00EC7829">
        <w:rPr>
          <w:rFonts w:eastAsiaTheme="majorEastAsia" w:cstheme="majorBidi"/>
          <w:color w:val="2E74B5" w:themeColor="accent1" w:themeShade="BF"/>
          <w:sz w:val="32"/>
          <w:szCs w:val="32"/>
        </w:rPr>
        <w:instrText xml:space="preserve"> TOC \h \z \c "Figure" </w:instrText>
      </w:r>
      <w:r>
        <w:rPr>
          <w:rFonts w:eastAsiaTheme="majorEastAsia" w:cstheme="majorBidi"/>
          <w:color w:val="2E74B5" w:themeColor="accent1" w:themeShade="BF"/>
          <w:sz w:val="32"/>
          <w:szCs w:val="32"/>
          <w:shd w:val="clear" w:color="auto" w:fill="E6E6E6"/>
        </w:rPr>
        <w:fldChar w:fldCharType="separate"/>
      </w:r>
      <w:hyperlink w:anchor="_Toc8806308" w:history="1">
        <w:r w:rsidR="007E1037" w:rsidRPr="00D62649">
          <w:rPr>
            <w:rStyle w:val="Hyperlink"/>
            <w:noProof/>
          </w:rPr>
          <w:t>Figure 1</w:t>
        </w:r>
        <w:r w:rsidR="007E1037" w:rsidRPr="00D62649">
          <w:rPr>
            <w:rStyle w:val="Hyperlink"/>
            <w:noProof/>
          </w:rPr>
          <w:noBreakHyphen/>
          <w:t>1 - System Block Diagram</w:t>
        </w:r>
        <w:r w:rsidR="007E1037">
          <w:rPr>
            <w:noProof/>
            <w:webHidden/>
          </w:rPr>
          <w:tab/>
        </w:r>
        <w:r w:rsidR="007E1037">
          <w:rPr>
            <w:noProof/>
            <w:webHidden/>
          </w:rPr>
          <w:fldChar w:fldCharType="begin"/>
        </w:r>
        <w:r w:rsidR="007E1037">
          <w:rPr>
            <w:noProof/>
            <w:webHidden/>
          </w:rPr>
          <w:instrText xml:space="preserve"> PAGEREF _Toc8806308 \h </w:instrText>
        </w:r>
        <w:r w:rsidR="007E1037">
          <w:rPr>
            <w:noProof/>
            <w:webHidden/>
          </w:rPr>
        </w:r>
        <w:r w:rsidR="007E1037">
          <w:rPr>
            <w:noProof/>
            <w:webHidden/>
          </w:rPr>
          <w:fldChar w:fldCharType="separate"/>
        </w:r>
        <w:r w:rsidR="0013073A">
          <w:rPr>
            <w:noProof/>
            <w:webHidden/>
          </w:rPr>
          <w:t>7</w:t>
        </w:r>
        <w:r w:rsidR="007E1037">
          <w:rPr>
            <w:noProof/>
            <w:webHidden/>
          </w:rPr>
          <w:fldChar w:fldCharType="end"/>
        </w:r>
      </w:hyperlink>
    </w:p>
    <w:p w14:paraId="3ECA98FE" w14:textId="4A08A961" w:rsidR="007E1037" w:rsidRDefault="00545D17">
      <w:pPr>
        <w:pStyle w:val="TableofFigures"/>
        <w:tabs>
          <w:tab w:val="right" w:leader="dot" w:pos="9350"/>
        </w:tabs>
        <w:rPr>
          <w:rFonts w:asciiTheme="minorHAnsi" w:eastAsiaTheme="minorEastAsia" w:hAnsiTheme="minorHAnsi"/>
          <w:noProof/>
          <w:lang w:val="en-CA"/>
        </w:rPr>
      </w:pPr>
      <w:hyperlink w:anchor="_Toc8806309" w:history="1">
        <w:r w:rsidR="007E1037" w:rsidRPr="00D62649">
          <w:rPr>
            <w:rStyle w:val="Hyperlink"/>
            <w:noProof/>
          </w:rPr>
          <w:t>Figure 2</w:t>
        </w:r>
        <w:r w:rsidR="007E1037" w:rsidRPr="00D62649">
          <w:rPr>
            <w:rStyle w:val="Hyperlink"/>
            <w:noProof/>
          </w:rPr>
          <w:noBreakHyphen/>
          <w:t>1 - HV System Schematic</w:t>
        </w:r>
        <w:r w:rsidR="007E1037">
          <w:rPr>
            <w:noProof/>
            <w:webHidden/>
          </w:rPr>
          <w:tab/>
        </w:r>
        <w:r w:rsidR="007E1037">
          <w:rPr>
            <w:noProof/>
            <w:webHidden/>
          </w:rPr>
          <w:fldChar w:fldCharType="begin"/>
        </w:r>
        <w:r w:rsidR="007E1037">
          <w:rPr>
            <w:noProof/>
            <w:webHidden/>
          </w:rPr>
          <w:instrText xml:space="preserve"> PAGEREF _Toc8806309 \h </w:instrText>
        </w:r>
        <w:r w:rsidR="007E1037">
          <w:rPr>
            <w:noProof/>
            <w:webHidden/>
          </w:rPr>
        </w:r>
        <w:r w:rsidR="007E1037">
          <w:rPr>
            <w:noProof/>
            <w:webHidden/>
          </w:rPr>
          <w:fldChar w:fldCharType="separate"/>
        </w:r>
        <w:r w:rsidR="0013073A">
          <w:rPr>
            <w:noProof/>
            <w:webHidden/>
          </w:rPr>
          <w:t>8</w:t>
        </w:r>
        <w:r w:rsidR="007E1037">
          <w:rPr>
            <w:noProof/>
            <w:webHidden/>
          </w:rPr>
          <w:fldChar w:fldCharType="end"/>
        </w:r>
      </w:hyperlink>
    </w:p>
    <w:p w14:paraId="7D5C0C28" w14:textId="237F9F55" w:rsidR="007E1037" w:rsidRDefault="00545D17">
      <w:pPr>
        <w:pStyle w:val="TableofFigures"/>
        <w:tabs>
          <w:tab w:val="right" w:leader="dot" w:pos="9350"/>
        </w:tabs>
        <w:rPr>
          <w:rFonts w:asciiTheme="minorHAnsi" w:eastAsiaTheme="minorEastAsia" w:hAnsiTheme="minorHAnsi"/>
          <w:noProof/>
          <w:lang w:val="en-CA"/>
        </w:rPr>
      </w:pPr>
      <w:hyperlink w:anchor="_Toc8806310" w:history="1">
        <w:r w:rsidR="007E1037" w:rsidRPr="00D62649">
          <w:rPr>
            <w:rStyle w:val="Hyperlink"/>
            <w:noProof/>
          </w:rPr>
          <w:t>Figure 3</w:t>
        </w:r>
        <w:r w:rsidR="007E1037" w:rsidRPr="00D62649">
          <w:rPr>
            <w:rStyle w:val="Hyperlink"/>
            <w:noProof/>
          </w:rPr>
          <w:noBreakHyphen/>
          <w:t>1 - Shutdown Circuit Schematic</w:t>
        </w:r>
        <w:r w:rsidR="007E1037">
          <w:rPr>
            <w:noProof/>
            <w:webHidden/>
          </w:rPr>
          <w:tab/>
        </w:r>
        <w:r w:rsidR="007E1037">
          <w:rPr>
            <w:noProof/>
            <w:webHidden/>
          </w:rPr>
          <w:fldChar w:fldCharType="begin"/>
        </w:r>
        <w:r w:rsidR="007E1037">
          <w:rPr>
            <w:noProof/>
            <w:webHidden/>
          </w:rPr>
          <w:instrText xml:space="preserve"> PAGEREF _Toc8806310 \h </w:instrText>
        </w:r>
        <w:r w:rsidR="007E1037">
          <w:rPr>
            <w:noProof/>
            <w:webHidden/>
          </w:rPr>
        </w:r>
        <w:r w:rsidR="007E1037">
          <w:rPr>
            <w:noProof/>
            <w:webHidden/>
          </w:rPr>
          <w:fldChar w:fldCharType="separate"/>
        </w:r>
        <w:r w:rsidR="0013073A">
          <w:rPr>
            <w:noProof/>
            <w:webHidden/>
          </w:rPr>
          <w:t>10</w:t>
        </w:r>
        <w:r w:rsidR="007E1037">
          <w:rPr>
            <w:noProof/>
            <w:webHidden/>
          </w:rPr>
          <w:fldChar w:fldCharType="end"/>
        </w:r>
      </w:hyperlink>
    </w:p>
    <w:p w14:paraId="4F4B4A19" w14:textId="76B0CC23" w:rsidR="007E1037" w:rsidRDefault="00545D17">
      <w:pPr>
        <w:pStyle w:val="TableofFigures"/>
        <w:tabs>
          <w:tab w:val="right" w:leader="dot" w:pos="9350"/>
        </w:tabs>
        <w:rPr>
          <w:rFonts w:asciiTheme="minorHAnsi" w:eastAsiaTheme="minorEastAsia" w:hAnsiTheme="minorHAnsi"/>
          <w:noProof/>
          <w:lang w:val="en-CA"/>
        </w:rPr>
      </w:pPr>
      <w:hyperlink w:anchor="_Toc8806311" w:history="1">
        <w:r w:rsidR="007E1037" w:rsidRPr="00D62649">
          <w:rPr>
            <w:rStyle w:val="Hyperlink"/>
            <w:noProof/>
          </w:rPr>
          <w:t>Figure 3</w:t>
        </w:r>
        <w:r w:rsidR="007E1037" w:rsidRPr="00D62649">
          <w:rPr>
            <w:rStyle w:val="Hyperlink"/>
            <w:noProof/>
          </w:rPr>
          <w:noBreakHyphen/>
          <w:t>2 - Shutdown Circuit Switch Locations</w:t>
        </w:r>
        <w:r w:rsidR="007E1037">
          <w:rPr>
            <w:noProof/>
            <w:webHidden/>
          </w:rPr>
          <w:tab/>
        </w:r>
        <w:r w:rsidR="007E1037">
          <w:rPr>
            <w:noProof/>
            <w:webHidden/>
          </w:rPr>
          <w:fldChar w:fldCharType="begin"/>
        </w:r>
        <w:r w:rsidR="007E1037">
          <w:rPr>
            <w:noProof/>
            <w:webHidden/>
          </w:rPr>
          <w:instrText xml:space="preserve"> PAGEREF _Toc8806311 \h </w:instrText>
        </w:r>
        <w:r w:rsidR="007E1037">
          <w:rPr>
            <w:noProof/>
            <w:webHidden/>
          </w:rPr>
        </w:r>
        <w:r w:rsidR="007E1037">
          <w:rPr>
            <w:noProof/>
            <w:webHidden/>
          </w:rPr>
          <w:fldChar w:fldCharType="separate"/>
        </w:r>
        <w:r w:rsidR="0013073A">
          <w:rPr>
            <w:noProof/>
            <w:webHidden/>
          </w:rPr>
          <w:t>11</w:t>
        </w:r>
        <w:r w:rsidR="007E1037">
          <w:rPr>
            <w:noProof/>
            <w:webHidden/>
          </w:rPr>
          <w:fldChar w:fldCharType="end"/>
        </w:r>
      </w:hyperlink>
    </w:p>
    <w:p w14:paraId="16668CC2" w14:textId="0E575ED1" w:rsidR="007E1037" w:rsidRDefault="00545D17">
      <w:pPr>
        <w:pStyle w:val="TableofFigures"/>
        <w:tabs>
          <w:tab w:val="right" w:leader="dot" w:pos="9350"/>
        </w:tabs>
        <w:rPr>
          <w:rFonts w:asciiTheme="minorHAnsi" w:eastAsiaTheme="minorEastAsia" w:hAnsiTheme="minorHAnsi"/>
          <w:noProof/>
          <w:lang w:val="en-CA"/>
        </w:rPr>
      </w:pPr>
      <w:hyperlink w:anchor="_Toc8806312" w:history="1">
        <w:r w:rsidR="007E1037" w:rsidRPr="00D62649">
          <w:rPr>
            <w:rStyle w:val="Hyperlink"/>
            <w:noProof/>
          </w:rPr>
          <w:t>Figure 3</w:t>
        </w:r>
        <w:r w:rsidR="007E1037" w:rsidRPr="00D62649">
          <w:rPr>
            <w:rStyle w:val="Hyperlink"/>
            <w:noProof/>
          </w:rPr>
          <w:noBreakHyphen/>
          <w:t>3 - IMD Latch Circuit Schematic</w:t>
        </w:r>
        <w:r w:rsidR="007E1037">
          <w:rPr>
            <w:noProof/>
            <w:webHidden/>
          </w:rPr>
          <w:tab/>
        </w:r>
        <w:r w:rsidR="007E1037">
          <w:rPr>
            <w:noProof/>
            <w:webHidden/>
          </w:rPr>
          <w:fldChar w:fldCharType="begin"/>
        </w:r>
        <w:r w:rsidR="007E1037">
          <w:rPr>
            <w:noProof/>
            <w:webHidden/>
          </w:rPr>
          <w:instrText xml:space="preserve"> PAGEREF _Toc8806312 \h </w:instrText>
        </w:r>
        <w:r w:rsidR="007E1037">
          <w:rPr>
            <w:noProof/>
            <w:webHidden/>
          </w:rPr>
        </w:r>
        <w:r w:rsidR="007E1037">
          <w:rPr>
            <w:noProof/>
            <w:webHidden/>
          </w:rPr>
          <w:fldChar w:fldCharType="separate"/>
        </w:r>
        <w:r w:rsidR="0013073A">
          <w:rPr>
            <w:noProof/>
            <w:webHidden/>
          </w:rPr>
          <w:t>12</w:t>
        </w:r>
        <w:r w:rsidR="007E1037">
          <w:rPr>
            <w:noProof/>
            <w:webHidden/>
          </w:rPr>
          <w:fldChar w:fldCharType="end"/>
        </w:r>
      </w:hyperlink>
    </w:p>
    <w:p w14:paraId="7732A2A0" w14:textId="66CE6BFC" w:rsidR="007E1037" w:rsidRDefault="00545D17">
      <w:pPr>
        <w:pStyle w:val="TableofFigures"/>
        <w:tabs>
          <w:tab w:val="right" w:leader="dot" w:pos="9350"/>
        </w:tabs>
        <w:rPr>
          <w:rFonts w:asciiTheme="minorHAnsi" w:eastAsiaTheme="minorEastAsia" w:hAnsiTheme="minorHAnsi"/>
          <w:noProof/>
          <w:lang w:val="en-CA"/>
        </w:rPr>
      </w:pPr>
      <w:hyperlink w:anchor="_Toc8806313" w:history="1">
        <w:r w:rsidR="007E1037" w:rsidRPr="00D62649">
          <w:rPr>
            <w:rStyle w:val="Hyperlink"/>
            <w:noProof/>
          </w:rPr>
          <w:t>Figure 3</w:t>
        </w:r>
        <w:r w:rsidR="007E1037" w:rsidRPr="00D62649">
          <w:rPr>
            <w:rStyle w:val="Hyperlink"/>
            <w:noProof/>
          </w:rPr>
          <w:noBreakHyphen/>
          <w:t>4</w:t>
        </w:r>
        <w:r w:rsidR="007E1037" w:rsidRPr="00D62649">
          <w:rPr>
            <w:rStyle w:val="Hyperlink"/>
            <w:noProof/>
            <w:shd w:val="clear" w:color="auto" w:fill="E6E6E6"/>
          </w:rPr>
          <w:t xml:space="preserve"> </w:t>
        </w:r>
        <w:r w:rsidR="007E1037" w:rsidRPr="00D62649">
          <w:rPr>
            <w:rStyle w:val="Hyperlink"/>
            <w:noProof/>
          </w:rPr>
          <w:t>- IMD Reset Location</w:t>
        </w:r>
        <w:r w:rsidR="007E1037">
          <w:rPr>
            <w:noProof/>
            <w:webHidden/>
          </w:rPr>
          <w:tab/>
        </w:r>
        <w:r w:rsidR="007E1037">
          <w:rPr>
            <w:noProof/>
            <w:webHidden/>
          </w:rPr>
          <w:fldChar w:fldCharType="begin"/>
        </w:r>
        <w:r w:rsidR="007E1037">
          <w:rPr>
            <w:noProof/>
            <w:webHidden/>
          </w:rPr>
          <w:instrText xml:space="preserve"> PAGEREF _Toc8806313 \h </w:instrText>
        </w:r>
        <w:r w:rsidR="007E1037">
          <w:rPr>
            <w:noProof/>
            <w:webHidden/>
          </w:rPr>
        </w:r>
        <w:r w:rsidR="007E1037">
          <w:rPr>
            <w:noProof/>
            <w:webHidden/>
          </w:rPr>
          <w:fldChar w:fldCharType="separate"/>
        </w:r>
        <w:r w:rsidR="0013073A">
          <w:rPr>
            <w:noProof/>
            <w:webHidden/>
          </w:rPr>
          <w:t>13</w:t>
        </w:r>
        <w:r w:rsidR="007E1037">
          <w:rPr>
            <w:noProof/>
            <w:webHidden/>
          </w:rPr>
          <w:fldChar w:fldCharType="end"/>
        </w:r>
      </w:hyperlink>
    </w:p>
    <w:p w14:paraId="6C95BE25" w14:textId="76DFB9F4" w:rsidR="007E1037" w:rsidRDefault="00545D17">
      <w:pPr>
        <w:pStyle w:val="TableofFigures"/>
        <w:tabs>
          <w:tab w:val="right" w:leader="dot" w:pos="9350"/>
        </w:tabs>
        <w:rPr>
          <w:rFonts w:asciiTheme="minorHAnsi" w:eastAsiaTheme="minorEastAsia" w:hAnsiTheme="minorHAnsi"/>
          <w:noProof/>
          <w:lang w:val="en-CA"/>
        </w:rPr>
      </w:pPr>
      <w:hyperlink w:anchor="_Toc8806314" w:history="1">
        <w:r w:rsidR="007E1037" w:rsidRPr="00D62649">
          <w:rPr>
            <w:rStyle w:val="Hyperlink"/>
            <w:noProof/>
          </w:rPr>
          <w:t>Figure 3</w:t>
        </w:r>
        <w:r w:rsidR="007E1037" w:rsidRPr="00D62649">
          <w:rPr>
            <w:rStyle w:val="Hyperlink"/>
            <w:noProof/>
          </w:rPr>
          <w:noBreakHyphen/>
          <w:t>5</w:t>
        </w:r>
        <w:r w:rsidR="007E1037" w:rsidRPr="00D62649">
          <w:rPr>
            <w:rStyle w:val="Hyperlink"/>
            <w:noProof/>
            <w:shd w:val="clear" w:color="auto" w:fill="E6E6E6"/>
          </w:rPr>
          <w:t xml:space="preserve"> </w:t>
        </w:r>
        <w:r w:rsidR="007E1037" w:rsidRPr="00D62649">
          <w:rPr>
            <w:rStyle w:val="Hyperlink"/>
            <w:noProof/>
          </w:rPr>
          <w:t>- IMD Indicator Light Position</w:t>
        </w:r>
        <w:r w:rsidR="007E1037">
          <w:rPr>
            <w:noProof/>
            <w:webHidden/>
          </w:rPr>
          <w:tab/>
        </w:r>
        <w:r w:rsidR="007E1037">
          <w:rPr>
            <w:noProof/>
            <w:webHidden/>
          </w:rPr>
          <w:fldChar w:fldCharType="begin"/>
        </w:r>
        <w:r w:rsidR="007E1037">
          <w:rPr>
            <w:noProof/>
            <w:webHidden/>
          </w:rPr>
          <w:instrText xml:space="preserve"> PAGEREF _Toc8806314 \h </w:instrText>
        </w:r>
        <w:r w:rsidR="007E1037">
          <w:rPr>
            <w:noProof/>
            <w:webHidden/>
          </w:rPr>
        </w:r>
        <w:r w:rsidR="007E1037">
          <w:rPr>
            <w:noProof/>
            <w:webHidden/>
          </w:rPr>
          <w:fldChar w:fldCharType="separate"/>
        </w:r>
        <w:r w:rsidR="0013073A">
          <w:rPr>
            <w:noProof/>
            <w:webHidden/>
          </w:rPr>
          <w:t>13</w:t>
        </w:r>
        <w:r w:rsidR="007E1037">
          <w:rPr>
            <w:noProof/>
            <w:webHidden/>
          </w:rPr>
          <w:fldChar w:fldCharType="end"/>
        </w:r>
      </w:hyperlink>
    </w:p>
    <w:p w14:paraId="47AC928B" w14:textId="603EBC0A" w:rsidR="007E1037" w:rsidRDefault="00545D17">
      <w:pPr>
        <w:pStyle w:val="TableofFigures"/>
        <w:tabs>
          <w:tab w:val="right" w:leader="dot" w:pos="9350"/>
        </w:tabs>
        <w:rPr>
          <w:rFonts w:asciiTheme="minorHAnsi" w:eastAsiaTheme="minorEastAsia" w:hAnsiTheme="minorHAnsi"/>
          <w:noProof/>
          <w:lang w:val="en-CA"/>
        </w:rPr>
      </w:pPr>
      <w:hyperlink w:anchor="_Toc8806315" w:history="1">
        <w:r w:rsidR="007E1037" w:rsidRPr="00D62649">
          <w:rPr>
            <w:rStyle w:val="Hyperlink"/>
            <w:noProof/>
          </w:rPr>
          <w:t>Figure 3</w:t>
        </w:r>
        <w:r w:rsidR="007E1037" w:rsidRPr="00D62649">
          <w:rPr>
            <w:rStyle w:val="Hyperlink"/>
            <w:noProof/>
          </w:rPr>
          <w:noBreakHyphen/>
          <w:t>6 - IMD Location in Accumulator</w:t>
        </w:r>
        <w:r w:rsidR="007E1037">
          <w:rPr>
            <w:noProof/>
            <w:webHidden/>
          </w:rPr>
          <w:tab/>
        </w:r>
        <w:r w:rsidR="007E1037">
          <w:rPr>
            <w:noProof/>
            <w:webHidden/>
          </w:rPr>
          <w:fldChar w:fldCharType="begin"/>
        </w:r>
        <w:r w:rsidR="007E1037">
          <w:rPr>
            <w:noProof/>
            <w:webHidden/>
          </w:rPr>
          <w:instrText xml:space="preserve"> PAGEREF _Toc8806315 \h </w:instrText>
        </w:r>
        <w:r w:rsidR="007E1037">
          <w:rPr>
            <w:noProof/>
            <w:webHidden/>
          </w:rPr>
        </w:r>
        <w:r w:rsidR="007E1037">
          <w:rPr>
            <w:noProof/>
            <w:webHidden/>
          </w:rPr>
          <w:fldChar w:fldCharType="separate"/>
        </w:r>
        <w:r w:rsidR="0013073A">
          <w:rPr>
            <w:noProof/>
            <w:webHidden/>
          </w:rPr>
          <w:t>14</w:t>
        </w:r>
        <w:r w:rsidR="007E1037">
          <w:rPr>
            <w:noProof/>
            <w:webHidden/>
          </w:rPr>
          <w:fldChar w:fldCharType="end"/>
        </w:r>
      </w:hyperlink>
    </w:p>
    <w:p w14:paraId="427EB723" w14:textId="3BA0AAB1" w:rsidR="007E1037" w:rsidRDefault="00545D17">
      <w:pPr>
        <w:pStyle w:val="TableofFigures"/>
        <w:tabs>
          <w:tab w:val="right" w:leader="dot" w:pos="9350"/>
        </w:tabs>
        <w:rPr>
          <w:rFonts w:asciiTheme="minorHAnsi" w:eastAsiaTheme="minorEastAsia" w:hAnsiTheme="minorHAnsi"/>
          <w:noProof/>
          <w:lang w:val="en-CA"/>
        </w:rPr>
      </w:pPr>
      <w:hyperlink w:anchor="_Toc8806316" w:history="1">
        <w:r w:rsidR="007E1037" w:rsidRPr="00D62649">
          <w:rPr>
            <w:rStyle w:val="Hyperlink"/>
            <w:noProof/>
          </w:rPr>
          <w:t>Figure 3</w:t>
        </w:r>
        <w:r w:rsidR="007E1037" w:rsidRPr="00D62649">
          <w:rPr>
            <w:rStyle w:val="Hyperlink"/>
            <w:noProof/>
          </w:rPr>
          <w:noBreakHyphen/>
          <w:t>7 - BSPD Schematic</w:t>
        </w:r>
        <w:r w:rsidR="007E1037">
          <w:rPr>
            <w:noProof/>
            <w:webHidden/>
          </w:rPr>
          <w:tab/>
        </w:r>
        <w:r w:rsidR="007E1037">
          <w:rPr>
            <w:noProof/>
            <w:webHidden/>
          </w:rPr>
          <w:fldChar w:fldCharType="begin"/>
        </w:r>
        <w:r w:rsidR="007E1037">
          <w:rPr>
            <w:noProof/>
            <w:webHidden/>
          </w:rPr>
          <w:instrText xml:space="preserve"> PAGEREF _Toc8806316 \h </w:instrText>
        </w:r>
        <w:r w:rsidR="007E1037">
          <w:rPr>
            <w:noProof/>
            <w:webHidden/>
          </w:rPr>
        </w:r>
        <w:r w:rsidR="007E1037">
          <w:rPr>
            <w:noProof/>
            <w:webHidden/>
          </w:rPr>
          <w:fldChar w:fldCharType="separate"/>
        </w:r>
        <w:r w:rsidR="0013073A">
          <w:rPr>
            <w:noProof/>
            <w:webHidden/>
          </w:rPr>
          <w:t>17</w:t>
        </w:r>
        <w:r w:rsidR="007E1037">
          <w:rPr>
            <w:noProof/>
            <w:webHidden/>
          </w:rPr>
          <w:fldChar w:fldCharType="end"/>
        </w:r>
      </w:hyperlink>
    </w:p>
    <w:p w14:paraId="12448EFD" w14:textId="147E59CE" w:rsidR="007E1037" w:rsidRDefault="00545D17">
      <w:pPr>
        <w:pStyle w:val="TableofFigures"/>
        <w:tabs>
          <w:tab w:val="right" w:leader="dot" w:pos="9350"/>
        </w:tabs>
        <w:rPr>
          <w:rFonts w:asciiTheme="minorHAnsi" w:eastAsiaTheme="minorEastAsia" w:hAnsiTheme="minorHAnsi"/>
          <w:noProof/>
          <w:lang w:val="en-CA"/>
        </w:rPr>
      </w:pPr>
      <w:hyperlink w:anchor="_Toc8806317" w:history="1">
        <w:r w:rsidR="007E1037" w:rsidRPr="00D62649">
          <w:rPr>
            <w:rStyle w:val="Hyperlink"/>
            <w:noProof/>
          </w:rPr>
          <w:t>Figure 3</w:t>
        </w:r>
        <w:r w:rsidR="007E1037" w:rsidRPr="00D62649">
          <w:rPr>
            <w:rStyle w:val="Hyperlink"/>
            <w:noProof/>
          </w:rPr>
          <w:noBreakHyphen/>
          <w:t>8 - BSPD Component Location</w:t>
        </w:r>
        <w:r w:rsidR="007E1037">
          <w:rPr>
            <w:noProof/>
            <w:webHidden/>
          </w:rPr>
          <w:tab/>
        </w:r>
        <w:r w:rsidR="007E1037">
          <w:rPr>
            <w:noProof/>
            <w:webHidden/>
          </w:rPr>
          <w:fldChar w:fldCharType="begin"/>
        </w:r>
        <w:r w:rsidR="007E1037">
          <w:rPr>
            <w:noProof/>
            <w:webHidden/>
          </w:rPr>
          <w:instrText xml:space="preserve"> PAGEREF _Toc8806317 \h </w:instrText>
        </w:r>
        <w:r w:rsidR="007E1037">
          <w:rPr>
            <w:noProof/>
            <w:webHidden/>
          </w:rPr>
        </w:r>
        <w:r w:rsidR="007E1037">
          <w:rPr>
            <w:noProof/>
            <w:webHidden/>
          </w:rPr>
          <w:fldChar w:fldCharType="separate"/>
        </w:r>
        <w:r w:rsidR="0013073A">
          <w:rPr>
            <w:noProof/>
            <w:webHidden/>
          </w:rPr>
          <w:t>19</w:t>
        </w:r>
        <w:r w:rsidR="007E1037">
          <w:rPr>
            <w:noProof/>
            <w:webHidden/>
          </w:rPr>
          <w:fldChar w:fldCharType="end"/>
        </w:r>
      </w:hyperlink>
    </w:p>
    <w:p w14:paraId="6B2E2825" w14:textId="3A6D181C" w:rsidR="007E1037" w:rsidRDefault="00545D17">
      <w:pPr>
        <w:pStyle w:val="TableofFigures"/>
        <w:tabs>
          <w:tab w:val="right" w:leader="dot" w:pos="9350"/>
        </w:tabs>
        <w:rPr>
          <w:rFonts w:asciiTheme="minorHAnsi" w:eastAsiaTheme="minorEastAsia" w:hAnsiTheme="minorHAnsi"/>
          <w:noProof/>
          <w:lang w:val="en-CA"/>
        </w:rPr>
      </w:pPr>
      <w:hyperlink w:anchor="_Toc8806318" w:history="1">
        <w:r w:rsidR="007E1037" w:rsidRPr="00D62649">
          <w:rPr>
            <w:rStyle w:val="Hyperlink"/>
            <w:noProof/>
          </w:rPr>
          <w:t>Figure 4</w:t>
        </w:r>
        <w:r w:rsidR="007E1037" w:rsidRPr="00D62649">
          <w:rPr>
            <w:rStyle w:val="Hyperlink"/>
            <w:noProof/>
          </w:rPr>
          <w:noBreakHyphen/>
          <w:t>1 - HV Sensing Circuit</w:t>
        </w:r>
        <w:r w:rsidR="007E1037">
          <w:rPr>
            <w:noProof/>
            <w:webHidden/>
          </w:rPr>
          <w:tab/>
        </w:r>
        <w:r w:rsidR="007E1037">
          <w:rPr>
            <w:noProof/>
            <w:webHidden/>
          </w:rPr>
          <w:fldChar w:fldCharType="begin"/>
        </w:r>
        <w:r w:rsidR="007E1037">
          <w:rPr>
            <w:noProof/>
            <w:webHidden/>
          </w:rPr>
          <w:instrText xml:space="preserve"> PAGEREF _Toc8806318 \h </w:instrText>
        </w:r>
        <w:r w:rsidR="007E1037">
          <w:rPr>
            <w:noProof/>
            <w:webHidden/>
          </w:rPr>
        </w:r>
        <w:r w:rsidR="007E1037">
          <w:rPr>
            <w:noProof/>
            <w:webHidden/>
          </w:rPr>
          <w:fldChar w:fldCharType="separate"/>
        </w:r>
        <w:r w:rsidR="0013073A">
          <w:rPr>
            <w:noProof/>
            <w:webHidden/>
          </w:rPr>
          <w:t>22</w:t>
        </w:r>
        <w:r w:rsidR="007E1037">
          <w:rPr>
            <w:noProof/>
            <w:webHidden/>
          </w:rPr>
          <w:fldChar w:fldCharType="end"/>
        </w:r>
      </w:hyperlink>
    </w:p>
    <w:p w14:paraId="64C70209" w14:textId="4ABCB4E2" w:rsidR="007E1037" w:rsidRDefault="00545D17">
      <w:pPr>
        <w:pStyle w:val="TableofFigures"/>
        <w:tabs>
          <w:tab w:val="right" w:leader="dot" w:pos="9350"/>
        </w:tabs>
        <w:rPr>
          <w:rFonts w:asciiTheme="minorHAnsi" w:eastAsiaTheme="minorEastAsia" w:hAnsiTheme="minorHAnsi"/>
          <w:noProof/>
          <w:lang w:val="en-CA"/>
        </w:rPr>
      </w:pPr>
      <w:hyperlink w:anchor="_Toc8806319" w:history="1">
        <w:r w:rsidR="007E1037" w:rsidRPr="00D62649">
          <w:rPr>
            <w:rStyle w:val="Hyperlink"/>
            <w:noProof/>
          </w:rPr>
          <w:t>Figure 4</w:t>
        </w:r>
        <w:r w:rsidR="007E1037" w:rsidRPr="00D62649">
          <w:rPr>
            <w:rStyle w:val="Hyperlink"/>
            <w:noProof/>
          </w:rPr>
          <w:noBreakHyphen/>
          <w:t>2 - TSAL Circuit Schematic</w:t>
        </w:r>
        <w:r w:rsidR="007E1037">
          <w:rPr>
            <w:noProof/>
            <w:webHidden/>
          </w:rPr>
          <w:tab/>
        </w:r>
        <w:r w:rsidR="007E1037">
          <w:rPr>
            <w:noProof/>
            <w:webHidden/>
          </w:rPr>
          <w:fldChar w:fldCharType="begin"/>
        </w:r>
        <w:r w:rsidR="007E1037">
          <w:rPr>
            <w:noProof/>
            <w:webHidden/>
          </w:rPr>
          <w:instrText xml:space="preserve"> PAGEREF _Toc8806319 \h </w:instrText>
        </w:r>
        <w:r w:rsidR="007E1037">
          <w:rPr>
            <w:noProof/>
            <w:webHidden/>
          </w:rPr>
        </w:r>
        <w:r w:rsidR="007E1037">
          <w:rPr>
            <w:noProof/>
            <w:webHidden/>
          </w:rPr>
          <w:fldChar w:fldCharType="separate"/>
        </w:r>
        <w:r w:rsidR="0013073A">
          <w:rPr>
            <w:noProof/>
            <w:webHidden/>
          </w:rPr>
          <w:t>23</w:t>
        </w:r>
        <w:r w:rsidR="007E1037">
          <w:rPr>
            <w:noProof/>
            <w:webHidden/>
          </w:rPr>
          <w:fldChar w:fldCharType="end"/>
        </w:r>
      </w:hyperlink>
    </w:p>
    <w:p w14:paraId="41A5F101" w14:textId="3407CDBE" w:rsidR="007E1037" w:rsidRDefault="00545D17">
      <w:pPr>
        <w:pStyle w:val="TableofFigures"/>
        <w:tabs>
          <w:tab w:val="right" w:leader="dot" w:pos="9350"/>
        </w:tabs>
        <w:rPr>
          <w:rFonts w:asciiTheme="minorHAnsi" w:eastAsiaTheme="minorEastAsia" w:hAnsiTheme="minorHAnsi"/>
          <w:noProof/>
          <w:lang w:val="en-CA"/>
        </w:rPr>
      </w:pPr>
      <w:hyperlink w:anchor="_Toc8806320" w:history="1">
        <w:r w:rsidR="007E1037" w:rsidRPr="00D62649">
          <w:rPr>
            <w:rStyle w:val="Hyperlink"/>
            <w:noProof/>
          </w:rPr>
          <w:t>Figure 4</w:t>
        </w:r>
        <w:r w:rsidR="007E1037" w:rsidRPr="00D62649">
          <w:rPr>
            <w:rStyle w:val="Hyperlink"/>
            <w:noProof/>
          </w:rPr>
          <w:noBreakHyphen/>
          <w:t>3 - TSAL Location on Rollhoop</w:t>
        </w:r>
        <w:r w:rsidR="007E1037">
          <w:rPr>
            <w:noProof/>
            <w:webHidden/>
          </w:rPr>
          <w:tab/>
        </w:r>
        <w:r w:rsidR="007E1037">
          <w:rPr>
            <w:noProof/>
            <w:webHidden/>
          </w:rPr>
          <w:fldChar w:fldCharType="begin"/>
        </w:r>
        <w:r w:rsidR="007E1037">
          <w:rPr>
            <w:noProof/>
            <w:webHidden/>
          </w:rPr>
          <w:instrText xml:space="preserve"> PAGEREF _Toc8806320 \h </w:instrText>
        </w:r>
        <w:r w:rsidR="007E1037">
          <w:rPr>
            <w:noProof/>
            <w:webHidden/>
          </w:rPr>
        </w:r>
        <w:r w:rsidR="007E1037">
          <w:rPr>
            <w:noProof/>
            <w:webHidden/>
          </w:rPr>
          <w:fldChar w:fldCharType="separate"/>
        </w:r>
        <w:r w:rsidR="0013073A">
          <w:rPr>
            <w:noProof/>
            <w:webHidden/>
          </w:rPr>
          <w:t>24</w:t>
        </w:r>
        <w:r w:rsidR="007E1037">
          <w:rPr>
            <w:noProof/>
            <w:webHidden/>
          </w:rPr>
          <w:fldChar w:fldCharType="end"/>
        </w:r>
      </w:hyperlink>
    </w:p>
    <w:p w14:paraId="161B961F" w14:textId="2A2376FA" w:rsidR="007E1037" w:rsidRDefault="00545D17">
      <w:pPr>
        <w:pStyle w:val="TableofFigures"/>
        <w:tabs>
          <w:tab w:val="right" w:leader="dot" w:pos="9350"/>
        </w:tabs>
        <w:rPr>
          <w:rFonts w:asciiTheme="minorHAnsi" w:eastAsiaTheme="minorEastAsia" w:hAnsiTheme="minorHAnsi"/>
          <w:noProof/>
          <w:lang w:val="en-CA"/>
        </w:rPr>
      </w:pPr>
      <w:hyperlink w:anchor="_Toc8806321" w:history="1">
        <w:r w:rsidR="007E1037" w:rsidRPr="00D62649">
          <w:rPr>
            <w:rStyle w:val="Hyperlink"/>
            <w:noProof/>
          </w:rPr>
          <w:t>Figure 4</w:t>
        </w:r>
        <w:r w:rsidR="007E1037" w:rsidRPr="00D62649">
          <w:rPr>
            <w:rStyle w:val="Hyperlink"/>
            <w:noProof/>
          </w:rPr>
          <w:noBreakHyphen/>
          <w:t>4 - TSAL Component Locations</w:t>
        </w:r>
        <w:r w:rsidR="007E1037">
          <w:rPr>
            <w:noProof/>
            <w:webHidden/>
          </w:rPr>
          <w:tab/>
        </w:r>
        <w:r w:rsidR="007E1037">
          <w:rPr>
            <w:noProof/>
            <w:webHidden/>
          </w:rPr>
          <w:fldChar w:fldCharType="begin"/>
        </w:r>
        <w:r w:rsidR="007E1037">
          <w:rPr>
            <w:noProof/>
            <w:webHidden/>
          </w:rPr>
          <w:instrText xml:space="preserve"> PAGEREF _Toc8806321 \h </w:instrText>
        </w:r>
        <w:r w:rsidR="007E1037">
          <w:rPr>
            <w:noProof/>
            <w:webHidden/>
          </w:rPr>
        </w:r>
        <w:r w:rsidR="007E1037">
          <w:rPr>
            <w:noProof/>
            <w:webHidden/>
          </w:rPr>
          <w:fldChar w:fldCharType="separate"/>
        </w:r>
        <w:r w:rsidR="0013073A">
          <w:rPr>
            <w:noProof/>
            <w:webHidden/>
          </w:rPr>
          <w:t>24</w:t>
        </w:r>
        <w:r w:rsidR="007E1037">
          <w:rPr>
            <w:noProof/>
            <w:webHidden/>
          </w:rPr>
          <w:fldChar w:fldCharType="end"/>
        </w:r>
      </w:hyperlink>
    </w:p>
    <w:p w14:paraId="3B5AE62C" w14:textId="403D7258" w:rsidR="007E1037" w:rsidRDefault="00545D17">
      <w:pPr>
        <w:pStyle w:val="TableofFigures"/>
        <w:tabs>
          <w:tab w:val="right" w:leader="dot" w:pos="9350"/>
        </w:tabs>
        <w:rPr>
          <w:rFonts w:asciiTheme="minorHAnsi" w:eastAsiaTheme="minorEastAsia" w:hAnsiTheme="minorHAnsi"/>
          <w:noProof/>
          <w:lang w:val="en-CA"/>
        </w:rPr>
      </w:pPr>
      <w:hyperlink w:anchor="_Toc8806322" w:history="1">
        <w:r w:rsidR="007E1037" w:rsidRPr="00D62649">
          <w:rPr>
            <w:rStyle w:val="Hyperlink"/>
            <w:noProof/>
          </w:rPr>
          <w:t>Figure 4</w:t>
        </w:r>
        <w:r w:rsidR="007E1037" w:rsidRPr="00D62649">
          <w:rPr>
            <w:rStyle w:val="Hyperlink"/>
            <w:noProof/>
          </w:rPr>
          <w:noBreakHyphen/>
          <w:t>5 - Measurement Point Location</w:t>
        </w:r>
        <w:r w:rsidR="007E1037">
          <w:rPr>
            <w:noProof/>
            <w:webHidden/>
          </w:rPr>
          <w:tab/>
        </w:r>
        <w:r w:rsidR="007E1037">
          <w:rPr>
            <w:noProof/>
            <w:webHidden/>
          </w:rPr>
          <w:fldChar w:fldCharType="begin"/>
        </w:r>
        <w:r w:rsidR="007E1037">
          <w:rPr>
            <w:noProof/>
            <w:webHidden/>
          </w:rPr>
          <w:instrText xml:space="preserve"> PAGEREF _Toc8806322 \h </w:instrText>
        </w:r>
        <w:r w:rsidR="007E1037">
          <w:rPr>
            <w:noProof/>
            <w:webHidden/>
          </w:rPr>
        </w:r>
        <w:r w:rsidR="007E1037">
          <w:rPr>
            <w:noProof/>
            <w:webHidden/>
          </w:rPr>
          <w:fldChar w:fldCharType="separate"/>
        </w:r>
        <w:r w:rsidR="0013073A">
          <w:rPr>
            <w:noProof/>
            <w:webHidden/>
          </w:rPr>
          <w:t>25</w:t>
        </w:r>
        <w:r w:rsidR="007E1037">
          <w:rPr>
            <w:noProof/>
            <w:webHidden/>
          </w:rPr>
          <w:fldChar w:fldCharType="end"/>
        </w:r>
      </w:hyperlink>
    </w:p>
    <w:p w14:paraId="293D07B1" w14:textId="2E3CC868" w:rsidR="007E1037" w:rsidRDefault="00545D17">
      <w:pPr>
        <w:pStyle w:val="TableofFigures"/>
        <w:tabs>
          <w:tab w:val="right" w:leader="dot" w:pos="9350"/>
        </w:tabs>
        <w:rPr>
          <w:rFonts w:asciiTheme="minorHAnsi" w:eastAsiaTheme="minorEastAsia" w:hAnsiTheme="minorHAnsi"/>
          <w:noProof/>
          <w:lang w:val="en-CA"/>
        </w:rPr>
      </w:pPr>
      <w:hyperlink w:anchor="_Toc8806323" w:history="1">
        <w:r w:rsidR="007E1037" w:rsidRPr="00D62649">
          <w:rPr>
            <w:rStyle w:val="Hyperlink"/>
            <w:noProof/>
          </w:rPr>
          <w:t>Figure 4</w:t>
        </w:r>
        <w:r w:rsidR="007E1037" w:rsidRPr="00D62649">
          <w:rPr>
            <w:rStyle w:val="Hyperlink"/>
            <w:noProof/>
          </w:rPr>
          <w:noBreakHyphen/>
          <w:t>6 - TSMP Protection Cover</w:t>
        </w:r>
        <w:r w:rsidR="007E1037">
          <w:rPr>
            <w:noProof/>
            <w:webHidden/>
          </w:rPr>
          <w:tab/>
        </w:r>
        <w:r w:rsidR="007E1037">
          <w:rPr>
            <w:noProof/>
            <w:webHidden/>
          </w:rPr>
          <w:fldChar w:fldCharType="begin"/>
        </w:r>
        <w:r w:rsidR="007E1037">
          <w:rPr>
            <w:noProof/>
            <w:webHidden/>
          </w:rPr>
          <w:instrText xml:space="preserve"> PAGEREF _Toc8806323 \h </w:instrText>
        </w:r>
        <w:r w:rsidR="007E1037">
          <w:rPr>
            <w:noProof/>
            <w:webHidden/>
          </w:rPr>
        </w:r>
        <w:r w:rsidR="007E1037">
          <w:rPr>
            <w:noProof/>
            <w:webHidden/>
          </w:rPr>
          <w:fldChar w:fldCharType="separate"/>
        </w:r>
        <w:r w:rsidR="0013073A">
          <w:rPr>
            <w:noProof/>
            <w:webHidden/>
          </w:rPr>
          <w:t>26</w:t>
        </w:r>
        <w:r w:rsidR="007E1037">
          <w:rPr>
            <w:noProof/>
            <w:webHidden/>
          </w:rPr>
          <w:fldChar w:fldCharType="end"/>
        </w:r>
      </w:hyperlink>
    </w:p>
    <w:p w14:paraId="255CE5BF" w14:textId="0D7A384E" w:rsidR="007E1037" w:rsidRDefault="00545D17">
      <w:pPr>
        <w:pStyle w:val="TableofFigures"/>
        <w:tabs>
          <w:tab w:val="right" w:leader="dot" w:pos="9350"/>
        </w:tabs>
        <w:rPr>
          <w:rFonts w:asciiTheme="minorHAnsi" w:eastAsiaTheme="minorEastAsia" w:hAnsiTheme="minorHAnsi"/>
          <w:noProof/>
          <w:lang w:val="en-CA"/>
        </w:rPr>
      </w:pPr>
      <w:hyperlink w:anchor="_Toc8806324" w:history="1">
        <w:r w:rsidR="007E1037" w:rsidRPr="00D62649">
          <w:rPr>
            <w:rStyle w:val="Hyperlink"/>
            <w:noProof/>
          </w:rPr>
          <w:t>Figure 4</w:t>
        </w:r>
        <w:r w:rsidR="007E1037" w:rsidRPr="00D62649">
          <w:rPr>
            <w:rStyle w:val="Hyperlink"/>
            <w:noProof/>
          </w:rPr>
          <w:noBreakHyphen/>
          <w:t>7 - TSMP Protection Resistor Location</w:t>
        </w:r>
        <w:r w:rsidR="007E1037">
          <w:rPr>
            <w:noProof/>
            <w:webHidden/>
          </w:rPr>
          <w:tab/>
        </w:r>
        <w:r w:rsidR="007E1037">
          <w:rPr>
            <w:noProof/>
            <w:webHidden/>
          </w:rPr>
          <w:fldChar w:fldCharType="begin"/>
        </w:r>
        <w:r w:rsidR="007E1037">
          <w:rPr>
            <w:noProof/>
            <w:webHidden/>
          </w:rPr>
          <w:instrText xml:space="preserve"> PAGEREF _Toc8806324 \h </w:instrText>
        </w:r>
        <w:r w:rsidR="007E1037">
          <w:rPr>
            <w:noProof/>
            <w:webHidden/>
          </w:rPr>
        </w:r>
        <w:r w:rsidR="007E1037">
          <w:rPr>
            <w:noProof/>
            <w:webHidden/>
          </w:rPr>
          <w:fldChar w:fldCharType="separate"/>
        </w:r>
        <w:r w:rsidR="0013073A">
          <w:rPr>
            <w:noProof/>
            <w:webHidden/>
          </w:rPr>
          <w:t>27</w:t>
        </w:r>
        <w:r w:rsidR="007E1037">
          <w:rPr>
            <w:noProof/>
            <w:webHidden/>
          </w:rPr>
          <w:fldChar w:fldCharType="end"/>
        </w:r>
      </w:hyperlink>
    </w:p>
    <w:p w14:paraId="77E69F0F" w14:textId="2C5251DA" w:rsidR="007E1037" w:rsidRDefault="00545D17">
      <w:pPr>
        <w:pStyle w:val="TableofFigures"/>
        <w:tabs>
          <w:tab w:val="right" w:leader="dot" w:pos="9350"/>
        </w:tabs>
        <w:rPr>
          <w:rFonts w:asciiTheme="minorHAnsi" w:eastAsiaTheme="minorEastAsia" w:hAnsiTheme="minorHAnsi"/>
          <w:noProof/>
          <w:lang w:val="en-CA"/>
        </w:rPr>
      </w:pPr>
      <w:hyperlink w:anchor="_Toc8806325" w:history="1">
        <w:r w:rsidR="007E1037" w:rsidRPr="00D62649">
          <w:rPr>
            <w:rStyle w:val="Hyperlink"/>
            <w:noProof/>
          </w:rPr>
          <w:t>Figure 4</w:t>
        </w:r>
        <w:r w:rsidR="007E1037" w:rsidRPr="00D62649">
          <w:rPr>
            <w:rStyle w:val="Hyperlink"/>
            <w:noProof/>
          </w:rPr>
          <w:noBreakHyphen/>
          <w:t>8 - HVD Location</w:t>
        </w:r>
        <w:r w:rsidR="007E1037">
          <w:rPr>
            <w:noProof/>
            <w:webHidden/>
          </w:rPr>
          <w:tab/>
        </w:r>
        <w:r w:rsidR="007E1037">
          <w:rPr>
            <w:noProof/>
            <w:webHidden/>
          </w:rPr>
          <w:fldChar w:fldCharType="begin"/>
        </w:r>
        <w:r w:rsidR="007E1037">
          <w:rPr>
            <w:noProof/>
            <w:webHidden/>
          </w:rPr>
          <w:instrText xml:space="preserve"> PAGEREF _Toc8806325 \h </w:instrText>
        </w:r>
        <w:r w:rsidR="007E1037">
          <w:rPr>
            <w:noProof/>
            <w:webHidden/>
          </w:rPr>
        </w:r>
        <w:r w:rsidR="007E1037">
          <w:rPr>
            <w:noProof/>
            <w:webHidden/>
          </w:rPr>
          <w:fldChar w:fldCharType="separate"/>
        </w:r>
        <w:r w:rsidR="0013073A">
          <w:rPr>
            <w:noProof/>
            <w:webHidden/>
          </w:rPr>
          <w:t>28</w:t>
        </w:r>
        <w:r w:rsidR="007E1037">
          <w:rPr>
            <w:noProof/>
            <w:webHidden/>
          </w:rPr>
          <w:fldChar w:fldCharType="end"/>
        </w:r>
      </w:hyperlink>
    </w:p>
    <w:p w14:paraId="6570F802" w14:textId="3E315007" w:rsidR="007E1037" w:rsidRDefault="00545D17">
      <w:pPr>
        <w:pStyle w:val="TableofFigures"/>
        <w:tabs>
          <w:tab w:val="right" w:leader="dot" w:pos="9350"/>
        </w:tabs>
        <w:rPr>
          <w:rFonts w:asciiTheme="minorHAnsi" w:eastAsiaTheme="minorEastAsia" w:hAnsiTheme="minorHAnsi"/>
          <w:noProof/>
          <w:lang w:val="en-CA"/>
        </w:rPr>
      </w:pPr>
      <w:hyperlink w:anchor="_Toc8806326" w:history="1">
        <w:r w:rsidR="007E1037" w:rsidRPr="00D62649">
          <w:rPr>
            <w:rStyle w:val="Hyperlink"/>
            <w:noProof/>
          </w:rPr>
          <w:t>Figure 4</w:t>
        </w:r>
        <w:r w:rsidR="007E1037" w:rsidRPr="00D62649">
          <w:rPr>
            <w:rStyle w:val="Hyperlink"/>
            <w:noProof/>
          </w:rPr>
          <w:noBreakHyphen/>
          <w:t>9 - Discharge Circuit Component Locations</w:t>
        </w:r>
        <w:r w:rsidR="007E1037">
          <w:rPr>
            <w:noProof/>
            <w:webHidden/>
          </w:rPr>
          <w:tab/>
        </w:r>
        <w:r w:rsidR="007E1037">
          <w:rPr>
            <w:noProof/>
            <w:webHidden/>
          </w:rPr>
          <w:fldChar w:fldCharType="begin"/>
        </w:r>
        <w:r w:rsidR="007E1037">
          <w:rPr>
            <w:noProof/>
            <w:webHidden/>
          </w:rPr>
          <w:instrText xml:space="preserve"> PAGEREF _Toc8806326 \h </w:instrText>
        </w:r>
        <w:r w:rsidR="007E1037">
          <w:rPr>
            <w:noProof/>
            <w:webHidden/>
          </w:rPr>
        </w:r>
        <w:r w:rsidR="007E1037">
          <w:rPr>
            <w:noProof/>
            <w:webHidden/>
          </w:rPr>
          <w:fldChar w:fldCharType="separate"/>
        </w:r>
        <w:r w:rsidR="0013073A">
          <w:rPr>
            <w:noProof/>
            <w:webHidden/>
          </w:rPr>
          <w:t>31</w:t>
        </w:r>
        <w:r w:rsidR="007E1037">
          <w:rPr>
            <w:noProof/>
            <w:webHidden/>
          </w:rPr>
          <w:fldChar w:fldCharType="end"/>
        </w:r>
      </w:hyperlink>
    </w:p>
    <w:p w14:paraId="39E764C8" w14:textId="6B89E57B" w:rsidR="007E1037" w:rsidRDefault="00545D17">
      <w:pPr>
        <w:pStyle w:val="TableofFigures"/>
        <w:tabs>
          <w:tab w:val="right" w:leader="dot" w:pos="9350"/>
        </w:tabs>
        <w:rPr>
          <w:rFonts w:asciiTheme="minorHAnsi" w:eastAsiaTheme="minorEastAsia" w:hAnsiTheme="minorHAnsi"/>
          <w:noProof/>
          <w:lang w:val="en-CA"/>
        </w:rPr>
      </w:pPr>
      <w:hyperlink w:anchor="_Toc8806327" w:history="1">
        <w:r w:rsidR="007E1037" w:rsidRPr="00D62649">
          <w:rPr>
            <w:rStyle w:val="Hyperlink"/>
            <w:noProof/>
          </w:rPr>
          <w:t>Figure 5</w:t>
        </w:r>
        <w:r w:rsidR="007E1037" w:rsidRPr="00D62649">
          <w:rPr>
            <w:rStyle w:val="Hyperlink"/>
            <w:noProof/>
          </w:rPr>
          <w:noBreakHyphen/>
          <w:t>1 - Accumulator Schematics</w:t>
        </w:r>
        <w:r w:rsidR="007E1037">
          <w:rPr>
            <w:noProof/>
            <w:webHidden/>
          </w:rPr>
          <w:tab/>
        </w:r>
        <w:r w:rsidR="007E1037">
          <w:rPr>
            <w:noProof/>
            <w:webHidden/>
          </w:rPr>
          <w:fldChar w:fldCharType="begin"/>
        </w:r>
        <w:r w:rsidR="007E1037">
          <w:rPr>
            <w:noProof/>
            <w:webHidden/>
          </w:rPr>
          <w:instrText xml:space="preserve"> PAGEREF _Toc8806327 \h </w:instrText>
        </w:r>
        <w:r w:rsidR="007E1037">
          <w:rPr>
            <w:noProof/>
            <w:webHidden/>
          </w:rPr>
        </w:r>
        <w:r w:rsidR="007E1037">
          <w:rPr>
            <w:noProof/>
            <w:webHidden/>
          </w:rPr>
          <w:fldChar w:fldCharType="separate"/>
        </w:r>
        <w:r w:rsidR="0013073A">
          <w:rPr>
            <w:noProof/>
            <w:webHidden/>
          </w:rPr>
          <w:t>32</w:t>
        </w:r>
        <w:r w:rsidR="007E1037">
          <w:rPr>
            <w:noProof/>
            <w:webHidden/>
          </w:rPr>
          <w:fldChar w:fldCharType="end"/>
        </w:r>
      </w:hyperlink>
    </w:p>
    <w:p w14:paraId="7D121063" w14:textId="335891DC" w:rsidR="007E1037" w:rsidRDefault="00545D17">
      <w:pPr>
        <w:pStyle w:val="TableofFigures"/>
        <w:tabs>
          <w:tab w:val="right" w:leader="dot" w:pos="9350"/>
        </w:tabs>
        <w:rPr>
          <w:rFonts w:asciiTheme="minorHAnsi" w:eastAsiaTheme="minorEastAsia" w:hAnsiTheme="minorHAnsi"/>
          <w:noProof/>
          <w:lang w:val="en-CA"/>
        </w:rPr>
      </w:pPr>
      <w:hyperlink w:anchor="_Toc8806328" w:history="1">
        <w:r w:rsidR="007E1037" w:rsidRPr="00D62649">
          <w:rPr>
            <w:rStyle w:val="Hyperlink"/>
            <w:noProof/>
          </w:rPr>
          <w:t>Figure 5</w:t>
        </w:r>
        <w:r w:rsidR="007E1037" w:rsidRPr="00D62649">
          <w:rPr>
            <w:rStyle w:val="Hyperlink"/>
            <w:noProof/>
          </w:rPr>
          <w:noBreakHyphen/>
          <w:t>2 - Cell Connection Detail</w:t>
        </w:r>
        <w:r w:rsidR="007E1037">
          <w:rPr>
            <w:noProof/>
            <w:webHidden/>
          </w:rPr>
          <w:tab/>
        </w:r>
        <w:r w:rsidR="007E1037">
          <w:rPr>
            <w:noProof/>
            <w:webHidden/>
          </w:rPr>
          <w:fldChar w:fldCharType="begin"/>
        </w:r>
        <w:r w:rsidR="007E1037">
          <w:rPr>
            <w:noProof/>
            <w:webHidden/>
          </w:rPr>
          <w:instrText xml:space="preserve"> PAGEREF _Toc8806328 \h </w:instrText>
        </w:r>
        <w:r w:rsidR="007E1037">
          <w:rPr>
            <w:noProof/>
            <w:webHidden/>
          </w:rPr>
        </w:r>
        <w:r w:rsidR="007E1037">
          <w:rPr>
            <w:noProof/>
            <w:webHidden/>
          </w:rPr>
          <w:fldChar w:fldCharType="separate"/>
        </w:r>
        <w:r w:rsidR="0013073A">
          <w:rPr>
            <w:noProof/>
            <w:webHidden/>
          </w:rPr>
          <w:t>34</w:t>
        </w:r>
        <w:r w:rsidR="007E1037">
          <w:rPr>
            <w:noProof/>
            <w:webHidden/>
          </w:rPr>
          <w:fldChar w:fldCharType="end"/>
        </w:r>
      </w:hyperlink>
    </w:p>
    <w:p w14:paraId="390BADF6" w14:textId="25F0E41D" w:rsidR="007E1037" w:rsidRDefault="00545D17">
      <w:pPr>
        <w:pStyle w:val="TableofFigures"/>
        <w:tabs>
          <w:tab w:val="right" w:leader="dot" w:pos="9350"/>
        </w:tabs>
        <w:rPr>
          <w:rFonts w:asciiTheme="minorHAnsi" w:eastAsiaTheme="minorEastAsia" w:hAnsiTheme="minorHAnsi"/>
          <w:noProof/>
          <w:lang w:val="en-CA"/>
        </w:rPr>
      </w:pPr>
      <w:hyperlink w:anchor="_Toc8806329" w:history="1">
        <w:r w:rsidR="007E1037" w:rsidRPr="00D62649">
          <w:rPr>
            <w:rStyle w:val="Hyperlink"/>
            <w:noProof/>
          </w:rPr>
          <w:t>Figure 5</w:t>
        </w:r>
        <w:r w:rsidR="007E1037" w:rsidRPr="00D62649">
          <w:rPr>
            <w:rStyle w:val="Hyperlink"/>
            <w:noProof/>
          </w:rPr>
          <w:noBreakHyphen/>
          <w:t>3 – Fuse blow time vs. current</w:t>
        </w:r>
        <w:r w:rsidR="007E1037">
          <w:rPr>
            <w:noProof/>
            <w:webHidden/>
          </w:rPr>
          <w:tab/>
        </w:r>
        <w:r w:rsidR="007E1037">
          <w:rPr>
            <w:noProof/>
            <w:webHidden/>
          </w:rPr>
          <w:fldChar w:fldCharType="begin"/>
        </w:r>
        <w:r w:rsidR="007E1037">
          <w:rPr>
            <w:noProof/>
            <w:webHidden/>
          </w:rPr>
          <w:instrText xml:space="preserve"> PAGEREF _Toc8806329 \h </w:instrText>
        </w:r>
        <w:r w:rsidR="007E1037">
          <w:rPr>
            <w:noProof/>
            <w:webHidden/>
          </w:rPr>
        </w:r>
        <w:r w:rsidR="007E1037">
          <w:rPr>
            <w:noProof/>
            <w:webHidden/>
          </w:rPr>
          <w:fldChar w:fldCharType="separate"/>
        </w:r>
        <w:r w:rsidR="0013073A">
          <w:rPr>
            <w:noProof/>
            <w:webHidden/>
          </w:rPr>
          <w:t>35</w:t>
        </w:r>
        <w:r w:rsidR="007E1037">
          <w:rPr>
            <w:noProof/>
            <w:webHidden/>
          </w:rPr>
          <w:fldChar w:fldCharType="end"/>
        </w:r>
      </w:hyperlink>
    </w:p>
    <w:p w14:paraId="101D83EC" w14:textId="3B600C81" w:rsidR="007E1037" w:rsidRDefault="00545D17">
      <w:pPr>
        <w:pStyle w:val="TableofFigures"/>
        <w:tabs>
          <w:tab w:val="right" w:leader="dot" w:pos="9350"/>
        </w:tabs>
        <w:rPr>
          <w:rFonts w:asciiTheme="minorHAnsi" w:eastAsiaTheme="minorEastAsia" w:hAnsiTheme="minorHAnsi"/>
          <w:noProof/>
          <w:lang w:val="en-CA"/>
        </w:rPr>
      </w:pPr>
      <w:hyperlink w:anchor="_Toc8806330" w:history="1">
        <w:r w:rsidR="007E1037" w:rsidRPr="00D62649">
          <w:rPr>
            <w:rStyle w:val="Hyperlink"/>
            <w:noProof/>
          </w:rPr>
          <w:t>Figure 5</w:t>
        </w:r>
        <w:r w:rsidR="007E1037" w:rsidRPr="00D62649">
          <w:rPr>
            <w:rStyle w:val="Hyperlink"/>
            <w:noProof/>
          </w:rPr>
          <w:noBreakHyphen/>
          <w:t>4 – Energus cell fuse</w:t>
        </w:r>
        <w:r w:rsidR="007E1037">
          <w:rPr>
            <w:noProof/>
            <w:webHidden/>
          </w:rPr>
          <w:tab/>
        </w:r>
        <w:r w:rsidR="007E1037">
          <w:rPr>
            <w:noProof/>
            <w:webHidden/>
          </w:rPr>
          <w:fldChar w:fldCharType="begin"/>
        </w:r>
        <w:r w:rsidR="007E1037">
          <w:rPr>
            <w:noProof/>
            <w:webHidden/>
          </w:rPr>
          <w:instrText xml:space="preserve"> PAGEREF _Toc8806330 \h </w:instrText>
        </w:r>
        <w:r w:rsidR="007E1037">
          <w:rPr>
            <w:noProof/>
            <w:webHidden/>
          </w:rPr>
        </w:r>
        <w:r w:rsidR="007E1037">
          <w:rPr>
            <w:noProof/>
            <w:webHidden/>
          </w:rPr>
          <w:fldChar w:fldCharType="separate"/>
        </w:r>
        <w:r w:rsidR="0013073A">
          <w:rPr>
            <w:noProof/>
            <w:webHidden/>
          </w:rPr>
          <w:t>35</w:t>
        </w:r>
        <w:r w:rsidR="007E1037">
          <w:rPr>
            <w:noProof/>
            <w:webHidden/>
          </w:rPr>
          <w:fldChar w:fldCharType="end"/>
        </w:r>
      </w:hyperlink>
    </w:p>
    <w:p w14:paraId="575AA822" w14:textId="39703BDD" w:rsidR="007E1037" w:rsidRDefault="00545D17">
      <w:pPr>
        <w:pStyle w:val="TableofFigures"/>
        <w:tabs>
          <w:tab w:val="right" w:leader="dot" w:pos="9350"/>
        </w:tabs>
        <w:rPr>
          <w:rFonts w:asciiTheme="minorHAnsi" w:eastAsiaTheme="minorEastAsia" w:hAnsiTheme="minorHAnsi"/>
          <w:noProof/>
          <w:lang w:val="en-CA"/>
        </w:rPr>
      </w:pPr>
      <w:hyperlink w:anchor="_Toc8806331" w:history="1">
        <w:r w:rsidR="007E1037" w:rsidRPr="00D62649">
          <w:rPr>
            <w:rStyle w:val="Hyperlink"/>
            <w:noProof/>
          </w:rPr>
          <w:t>Figure 5</w:t>
        </w:r>
        <w:r w:rsidR="007E1037" w:rsidRPr="00D62649">
          <w:rPr>
            <w:rStyle w:val="Hyperlink"/>
            <w:noProof/>
          </w:rPr>
          <w:noBreakHyphen/>
          <w:t>5 – Blow Time vs Accumulator Current</w:t>
        </w:r>
        <w:r w:rsidR="007E1037">
          <w:rPr>
            <w:noProof/>
            <w:webHidden/>
          </w:rPr>
          <w:tab/>
        </w:r>
        <w:r w:rsidR="007E1037">
          <w:rPr>
            <w:noProof/>
            <w:webHidden/>
          </w:rPr>
          <w:fldChar w:fldCharType="begin"/>
        </w:r>
        <w:r w:rsidR="007E1037">
          <w:rPr>
            <w:noProof/>
            <w:webHidden/>
          </w:rPr>
          <w:instrText xml:space="preserve"> PAGEREF _Toc8806331 \h </w:instrText>
        </w:r>
        <w:r w:rsidR="007E1037">
          <w:rPr>
            <w:noProof/>
            <w:webHidden/>
          </w:rPr>
        </w:r>
        <w:r w:rsidR="007E1037">
          <w:rPr>
            <w:noProof/>
            <w:webHidden/>
          </w:rPr>
          <w:fldChar w:fldCharType="separate"/>
        </w:r>
        <w:r w:rsidR="0013073A">
          <w:rPr>
            <w:noProof/>
            <w:webHidden/>
          </w:rPr>
          <w:t>36</w:t>
        </w:r>
        <w:r w:rsidR="007E1037">
          <w:rPr>
            <w:noProof/>
            <w:webHidden/>
          </w:rPr>
          <w:fldChar w:fldCharType="end"/>
        </w:r>
      </w:hyperlink>
    </w:p>
    <w:p w14:paraId="4BF1116B" w14:textId="458D1BF4" w:rsidR="007E1037" w:rsidRDefault="00545D17">
      <w:pPr>
        <w:pStyle w:val="TableofFigures"/>
        <w:tabs>
          <w:tab w:val="right" w:leader="dot" w:pos="9350"/>
        </w:tabs>
        <w:rPr>
          <w:rFonts w:asciiTheme="minorHAnsi" w:eastAsiaTheme="minorEastAsia" w:hAnsiTheme="minorHAnsi"/>
          <w:noProof/>
          <w:lang w:val="en-CA"/>
        </w:rPr>
      </w:pPr>
      <w:hyperlink w:anchor="_Toc8806332" w:history="1">
        <w:r w:rsidR="007E1037" w:rsidRPr="00D62649">
          <w:rPr>
            <w:rStyle w:val="Hyperlink"/>
            <w:noProof/>
          </w:rPr>
          <w:t>Figure 5</w:t>
        </w:r>
        <w:r w:rsidR="007E1037" w:rsidRPr="00D62649">
          <w:rPr>
            <w:rStyle w:val="Hyperlink"/>
            <w:noProof/>
          </w:rPr>
          <w:noBreakHyphen/>
          <w:t>6 - Cell Mounting in Accumulator</w:t>
        </w:r>
        <w:r w:rsidR="007E1037">
          <w:rPr>
            <w:noProof/>
            <w:webHidden/>
          </w:rPr>
          <w:tab/>
        </w:r>
        <w:r w:rsidR="007E1037">
          <w:rPr>
            <w:noProof/>
            <w:webHidden/>
          </w:rPr>
          <w:fldChar w:fldCharType="begin"/>
        </w:r>
        <w:r w:rsidR="007E1037">
          <w:rPr>
            <w:noProof/>
            <w:webHidden/>
          </w:rPr>
          <w:instrText xml:space="preserve"> PAGEREF _Toc8806332 \h </w:instrText>
        </w:r>
        <w:r w:rsidR="007E1037">
          <w:rPr>
            <w:noProof/>
            <w:webHidden/>
          </w:rPr>
        </w:r>
        <w:r w:rsidR="007E1037">
          <w:rPr>
            <w:noProof/>
            <w:webHidden/>
          </w:rPr>
          <w:fldChar w:fldCharType="separate"/>
        </w:r>
        <w:r w:rsidR="0013073A">
          <w:rPr>
            <w:noProof/>
            <w:webHidden/>
          </w:rPr>
          <w:t>37</w:t>
        </w:r>
        <w:r w:rsidR="007E1037">
          <w:rPr>
            <w:noProof/>
            <w:webHidden/>
          </w:rPr>
          <w:fldChar w:fldCharType="end"/>
        </w:r>
      </w:hyperlink>
    </w:p>
    <w:p w14:paraId="7A361361" w14:textId="4159A068" w:rsidR="007E1037" w:rsidRDefault="00545D17">
      <w:pPr>
        <w:pStyle w:val="TableofFigures"/>
        <w:tabs>
          <w:tab w:val="right" w:leader="dot" w:pos="9350"/>
        </w:tabs>
        <w:rPr>
          <w:rFonts w:asciiTheme="minorHAnsi" w:eastAsiaTheme="minorEastAsia" w:hAnsiTheme="minorHAnsi"/>
          <w:noProof/>
          <w:lang w:val="en-CA"/>
        </w:rPr>
      </w:pPr>
      <w:hyperlink w:anchor="_Toc8806333" w:history="1">
        <w:r w:rsidR="007E1037" w:rsidRPr="00D62649">
          <w:rPr>
            <w:rStyle w:val="Hyperlink"/>
            <w:noProof/>
          </w:rPr>
          <w:t>Figure 5</w:t>
        </w:r>
        <w:r w:rsidR="007E1037" w:rsidRPr="00D62649">
          <w:rPr>
            <w:rStyle w:val="Hyperlink"/>
            <w:noProof/>
          </w:rPr>
          <w:noBreakHyphen/>
          <w:t>7 – Accumulator CAD of segments</w:t>
        </w:r>
        <w:r w:rsidR="007E1037">
          <w:rPr>
            <w:noProof/>
            <w:webHidden/>
          </w:rPr>
          <w:tab/>
        </w:r>
        <w:r w:rsidR="007E1037">
          <w:rPr>
            <w:noProof/>
            <w:webHidden/>
          </w:rPr>
          <w:fldChar w:fldCharType="begin"/>
        </w:r>
        <w:r w:rsidR="007E1037">
          <w:rPr>
            <w:noProof/>
            <w:webHidden/>
          </w:rPr>
          <w:instrText xml:space="preserve"> PAGEREF _Toc8806333 \h </w:instrText>
        </w:r>
        <w:r w:rsidR="007E1037">
          <w:rPr>
            <w:noProof/>
            <w:webHidden/>
          </w:rPr>
        </w:r>
        <w:r w:rsidR="007E1037">
          <w:rPr>
            <w:noProof/>
            <w:webHidden/>
          </w:rPr>
          <w:fldChar w:fldCharType="separate"/>
        </w:r>
        <w:r w:rsidR="0013073A">
          <w:rPr>
            <w:noProof/>
            <w:webHidden/>
          </w:rPr>
          <w:t>39</w:t>
        </w:r>
        <w:r w:rsidR="007E1037">
          <w:rPr>
            <w:noProof/>
            <w:webHidden/>
          </w:rPr>
          <w:fldChar w:fldCharType="end"/>
        </w:r>
      </w:hyperlink>
    </w:p>
    <w:p w14:paraId="07926475" w14:textId="051033DB" w:rsidR="007E1037" w:rsidRDefault="00545D17">
      <w:pPr>
        <w:pStyle w:val="TableofFigures"/>
        <w:tabs>
          <w:tab w:val="right" w:leader="dot" w:pos="9350"/>
        </w:tabs>
        <w:rPr>
          <w:rFonts w:asciiTheme="minorHAnsi" w:eastAsiaTheme="minorEastAsia" w:hAnsiTheme="minorHAnsi"/>
          <w:noProof/>
          <w:lang w:val="en-CA"/>
        </w:rPr>
      </w:pPr>
      <w:hyperlink w:anchor="_Toc8806334" w:history="1">
        <w:r w:rsidR="007E1037" w:rsidRPr="00D62649">
          <w:rPr>
            <w:rStyle w:val="Hyperlink"/>
            <w:noProof/>
          </w:rPr>
          <w:t>Figure 5</w:t>
        </w:r>
        <w:r w:rsidR="007E1037" w:rsidRPr="00D62649">
          <w:rPr>
            <w:rStyle w:val="Hyperlink"/>
            <w:noProof/>
          </w:rPr>
          <w:noBreakHyphen/>
          <w:t>8 – Intake/Gore-tex barrier to accumulator</w:t>
        </w:r>
        <w:r w:rsidR="007E1037">
          <w:rPr>
            <w:noProof/>
            <w:webHidden/>
          </w:rPr>
          <w:tab/>
        </w:r>
        <w:r w:rsidR="007E1037">
          <w:rPr>
            <w:noProof/>
            <w:webHidden/>
          </w:rPr>
          <w:fldChar w:fldCharType="begin"/>
        </w:r>
        <w:r w:rsidR="007E1037">
          <w:rPr>
            <w:noProof/>
            <w:webHidden/>
          </w:rPr>
          <w:instrText xml:space="preserve"> PAGEREF _Toc8806334 \h </w:instrText>
        </w:r>
        <w:r w:rsidR="007E1037">
          <w:rPr>
            <w:noProof/>
            <w:webHidden/>
          </w:rPr>
        </w:r>
        <w:r w:rsidR="007E1037">
          <w:rPr>
            <w:noProof/>
            <w:webHidden/>
          </w:rPr>
          <w:fldChar w:fldCharType="separate"/>
        </w:r>
        <w:r w:rsidR="0013073A">
          <w:rPr>
            <w:noProof/>
            <w:webHidden/>
          </w:rPr>
          <w:t>40</w:t>
        </w:r>
        <w:r w:rsidR="007E1037">
          <w:rPr>
            <w:noProof/>
            <w:webHidden/>
          </w:rPr>
          <w:fldChar w:fldCharType="end"/>
        </w:r>
      </w:hyperlink>
    </w:p>
    <w:p w14:paraId="1624857E" w14:textId="3755D6B8" w:rsidR="007E1037" w:rsidRDefault="00545D17">
      <w:pPr>
        <w:pStyle w:val="TableofFigures"/>
        <w:tabs>
          <w:tab w:val="right" w:leader="dot" w:pos="9350"/>
        </w:tabs>
        <w:rPr>
          <w:rFonts w:asciiTheme="minorHAnsi" w:eastAsiaTheme="minorEastAsia" w:hAnsiTheme="minorHAnsi"/>
          <w:noProof/>
          <w:lang w:val="en-CA"/>
        </w:rPr>
      </w:pPr>
      <w:hyperlink w:anchor="_Toc8806335" w:history="1">
        <w:r w:rsidR="007E1037" w:rsidRPr="00D62649">
          <w:rPr>
            <w:rStyle w:val="Hyperlink"/>
            <w:noProof/>
          </w:rPr>
          <w:t>Figure 5</w:t>
        </w:r>
        <w:r w:rsidR="007E1037" w:rsidRPr="00D62649">
          <w:rPr>
            <w:rStyle w:val="Hyperlink"/>
            <w:noProof/>
          </w:rPr>
          <w:noBreakHyphen/>
          <w:t>9 – CAD of maintenance plugs</w:t>
        </w:r>
        <w:r w:rsidR="007E1037">
          <w:rPr>
            <w:noProof/>
            <w:webHidden/>
          </w:rPr>
          <w:tab/>
        </w:r>
        <w:r w:rsidR="007E1037">
          <w:rPr>
            <w:noProof/>
            <w:webHidden/>
          </w:rPr>
          <w:fldChar w:fldCharType="begin"/>
        </w:r>
        <w:r w:rsidR="007E1037">
          <w:rPr>
            <w:noProof/>
            <w:webHidden/>
          </w:rPr>
          <w:instrText xml:space="preserve"> PAGEREF _Toc8806335 \h </w:instrText>
        </w:r>
        <w:r w:rsidR="007E1037">
          <w:rPr>
            <w:noProof/>
            <w:webHidden/>
          </w:rPr>
        </w:r>
        <w:r w:rsidR="007E1037">
          <w:rPr>
            <w:noProof/>
            <w:webHidden/>
          </w:rPr>
          <w:fldChar w:fldCharType="separate"/>
        </w:r>
        <w:r w:rsidR="0013073A">
          <w:rPr>
            <w:noProof/>
            <w:webHidden/>
          </w:rPr>
          <w:t>41</w:t>
        </w:r>
        <w:r w:rsidR="007E1037">
          <w:rPr>
            <w:noProof/>
            <w:webHidden/>
          </w:rPr>
          <w:fldChar w:fldCharType="end"/>
        </w:r>
      </w:hyperlink>
    </w:p>
    <w:p w14:paraId="1221F3F7" w14:textId="74CB4709" w:rsidR="007E1037" w:rsidRDefault="00545D17">
      <w:pPr>
        <w:pStyle w:val="TableofFigures"/>
        <w:tabs>
          <w:tab w:val="right" w:leader="dot" w:pos="9350"/>
        </w:tabs>
        <w:rPr>
          <w:rFonts w:asciiTheme="minorHAnsi" w:eastAsiaTheme="minorEastAsia" w:hAnsiTheme="minorHAnsi"/>
          <w:noProof/>
          <w:lang w:val="en-CA"/>
        </w:rPr>
      </w:pPr>
      <w:hyperlink w:anchor="_Toc8806336" w:history="1">
        <w:r w:rsidR="007E1037" w:rsidRPr="00D62649">
          <w:rPr>
            <w:rStyle w:val="Hyperlink"/>
            <w:noProof/>
          </w:rPr>
          <w:t>Figure 5</w:t>
        </w:r>
        <w:r w:rsidR="007E1037" w:rsidRPr="00D62649">
          <w:rPr>
            <w:rStyle w:val="Hyperlink"/>
            <w:noProof/>
          </w:rPr>
          <w:noBreakHyphen/>
          <w:t>10 - Maintenance Plug Locations</w:t>
        </w:r>
        <w:r w:rsidR="007E1037">
          <w:rPr>
            <w:noProof/>
            <w:webHidden/>
          </w:rPr>
          <w:tab/>
        </w:r>
        <w:r w:rsidR="007E1037">
          <w:rPr>
            <w:noProof/>
            <w:webHidden/>
          </w:rPr>
          <w:fldChar w:fldCharType="begin"/>
        </w:r>
        <w:r w:rsidR="007E1037">
          <w:rPr>
            <w:noProof/>
            <w:webHidden/>
          </w:rPr>
          <w:instrText xml:space="preserve"> PAGEREF _Toc8806336 \h </w:instrText>
        </w:r>
        <w:r w:rsidR="007E1037">
          <w:rPr>
            <w:noProof/>
            <w:webHidden/>
          </w:rPr>
        </w:r>
        <w:r w:rsidR="007E1037">
          <w:rPr>
            <w:noProof/>
            <w:webHidden/>
          </w:rPr>
          <w:fldChar w:fldCharType="separate"/>
        </w:r>
        <w:r w:rsidR="0013073A">
          <w:rPr>
            <w:noProof/>
            <w:webHidden/>
          </w:rPr>
          <w:t>41</w:t>
        </w:r>
        <w:r w:rsidR="007E1037">
          <w:rPr>
            <w:noProof/>
            <w:webHidden/>
          </w:rPr>
          <w:fldChar w:fldCharType="end"/>
        </w:r>
      </w:hyperlink>
    </w:p>
    <w:p w14:paraId="3B98FF41" w14:textId="4F9F9291" w:rsidR="007E1037" w:rsidRDefault="00545D17">
      <w:pPr>
        <w:pStyle w:val="TableofFigures"/>
        <w:tabs>
          <w:tab w:val="right" w:leader="dot" w:pos="9350"/>
        </w:tabs>
        <w:rPr>
          <w:rFonts w:asciiTheme="minorHAnsi" w:eastAsiaTheme="minorEastAsia" w:hAnsiTheme="minorHAnsi"/>
          <w:noProof/>
          <w:lang w:val="en-CA"/>
        </w:rPr>
      </w:pPr>
      <w:hyperlink w:anchor="_Toc8806337" w:history="1">
        <w:r w:rsidR="007E1037" w:rsidRPr="00D62649">
          <w:rPr>
            <w:rStyle w:val="Hyperlink"/>
            <w:noProof/>
          </w:rPr>
          <w:t>Figure 5</w:t>
        </w:r>
        <w:r w:rsidR="007E1037" w:rsidRPr="00D62649">
          <w:rPr>
            <w:rStyle w:val="Hyperlink"/>
            <w:noProof/>
          </w:rPr>
          <w:noBreakHyphen/>
          <w:t>11 – Maintenance plug latches</w:t>
        </w:r>
        <w:r w:rsidR="007E1037">
          <w:rPr>
            <w:noProof/>
            <w:webHidden/>
          </w:rPr>
          <w:tab/>
        </w:r>
        <w:r w:rsidR="007E1037">
          <w:rPr>
            <w:noProof/>
            <w:webHidden/>
          </w:rPr>
          <w:fldChar w:fldCharType="begin"/>
        </w:r>
        <w:r w:rsidR="007E1037">
          <w:rPr>
            <w:noProof/>
            <w:webHidden/>
          </w:rPr>
          <w:instrText xml:space="preserve"> PAGEREF _Toc8806337 \h </w:instrText>
        </w:r>
        <w:r w:rsidR="007E1037">
          <w:rPr>
            <w:noProof/>
            <w:webHidden/>
          </w:rPr>
        </w:r>
        <w:r w:rsidR="007E1037">
          <w:rPr>
            <w:noProof/>
            <w:webHidden/>
          </w:rPr>
          <w:fldChar w:fldCharType="separate"/>
        </w:r>
        <w:r w:rsidR="0013073A">
          <w:rPr>
            <w:noProof/>
            <w:webHidden/>
          </w:rPr>
          <w:t>42</w:t>
        </w:r>
        <w:r w:rsidR="007E1037">
          <w:rPr>
            <w:noProof/>
            <w:webHidden/>
          </w:rPr>
          <w:fldChar w:fldCharType="end"/>
        </w:r>
      </w:hyperlink>
    </w:p>
    <w:p w14:paraId="7785471D" w14:textId="5AD892D2" w:rsidR="007E1037" w:rsidRDefault="00545D17">
      <w:pPr>
        <w:pStyle w:val="TableofFigures"/>
        <w:tabs>
          <w:tab w:val="right" w:leader="dot" w:pos="9350"/>
        </w:tabs>
        <w:rPr>
          <w:rFonts w:asciiTheme="minorHAnsi" w:eastAsiaTheme="minorEastAsia" w:hAnsiTheme="minorHAnsi"/>
          <w:noProof/>
          <w:lang w:val="en-CA"/>
        </w:rPr>
      </w:pPr>
      <w:hyperlink w:anchor="_Toc8806338" w:history="1">
        <w:r w:rsidR="007E1037" w:rsidRPr="00D62649">
          <w:rPr>
            <w:rStyle w:val="Hyperlink"/>
            <w:noProof/>
          </w:rPr>
          <w:t>Figure 5</w:t>
        </w:r>
        <w:r w:rsidR="007E1037" w:rsidRPr="00D62649">
          <w:rPr>
            <w:rStyle w:val="Hyperlink"/>
            <w:noProof/>
          </w:rPr>
          <w:noBreakHyphen/>
          <w:t>12 – Precharge circuit schematic</w:t>
        </w:r>
        <w:r w:rsidR="007E1037">
          <w:rPr>
            <w:noProof/>
            <w:webHidden/>
          </w:rPr>
          <w:tab/>
        </w:r>
        <w:r w:rsidR="007E1037">
          <w:rPr>
            <w:noProof/>
            <w:webHidden/>
          </w:rPr>
          <w:fldChar w:fldCharType="begin"/>
        </w:r>
        <w:r w:rsidR="007E1037">
          <w:rPr>
            <w:noProof/>
            <w:webHidden/>
          </w:rPr>
          <w:instrText xml:space="preserve"> PAGEREF _Toc8806338 \h </w:instrText>
        </w:r>
        <w:r w:rsidR="007E1037">
          <w:rPr>
            <w:noProof/>
            <w:webHidden/>
          </w:rPr>
        </w:r>
        <w:r w:rsidR="007E1037">
          <w:rPr>
            <w:noProof/>
            <w:webHidden/>
          </w:rPr>
          <w:fldChar w:fldCharType="separate"/>
        </w:r>
        <w:r w:rsidR="0013073A">
          <w:rPr>
            <w:noProof/>
            <w:webHidden/>
          </w:rPr>
          <w:t>43</w:t>
        </w:r>
        <w:r w:rsidR="007E1037">
          <w:rPr>
            <w:noProof/>
            <w:webHidden/>
          </w:rPr>
          <w:fldChar w:fldCharType="end"/>
        </w:r>
      </w:hyperlink>
    </w:p>
    <w:p w14:paraId="4F060FF5" w14:textId="36347841" w:rsidR="007E1037" w:rsidRDefault="00545D17">
      <w:pPr>
        <w:pStyle w:val="TableofFigures"/>
        <w:tabs>
          <w:tab w:val="right" w:leader="dot" w:pos="9350"/>
        </w:tabs>
        <w:rPr>
          <w:rFonts w:asciiTheme="minorHAnsi" w:eastAsiaTheme="minorEastAsia" w:hAnsiTheme="minorHAnsi"/>
          <w:noProof/>
          <w:lang w:val="en-CA"/>
        </w:rPr>
      </w:pPr>
      <w:hyperlink w:anchor="_Toc8806339" w:history="1">
        <w:r w:rsidR="007E1037" w:rsidRPr="00D62649">
          <w:rPr>
            <w:rStyle w:val="Hyperlink"/>
            <w:noProof/>
          </w:rPr>
          <w:t>Figure 5</w:t>
        </w:r>
        <w:r w:rsidR="007E1037" w:rsidRPr="00D62649">
          <w:rPr>
            <w:rStyle w:val="Hyperlink"/>
            <w:noProof/>
          </w:rPr>
          <w:noBreakHyphen/>
          <w:t>13 – Precharge circuit PCB layout</w:t>
        </w:r>
        <w:r w:rsidR="007E1037">
          <w:rPr>
            <w:noProof/>
            <w:webHidden/>
          </w:rPr>
          <w:tab/>
        </w:r>
        <w:r w:rsidR="007E1037">
          <w:rPr>
            <w:noProof/>
            <w:webHidden/>
          </w:rPr>
          <w:fldChar w:fldCharType="begin"/>
        </w:r>
        <w:r w:rsidR="007E1037">
          <w:rPr>
            <w:noProof/>
            <w:webHidden/>
          </w:rPr>
          <w:instrText xml:space="preserve"> PAGEREF _Toc8806339 \h </w:instrText>
        </w:r>
        <w:r w:rsidR="007E1037">
          <w:rPr>
            <w:noProof/>
            <w:webHidden/>
          </w:rPr>
        </w:r>
        <w:r w:rsidR="007E1037">
          <w:rPr>
            <w:noProof/>
            <w:webHidden/>
          </w:rPr>
          <w:fldChar w:fldCharType="separate"/>
        </w:r>
        <w:r w:rsidR="0013073A">
          <w:rPr>
            <w:noProof/>
            <w:webHidden/>
          </w:rPr>
          <w:t>44</w:t>
        </w:r>
        <w:r w:rsidR="007E1037">
          <w:rPr>
            <w:noProof/>
            <w:webHidden/>
          </w:rPr>
          <w:fldChar w:fldCharType="end"/>
        </w:r>
      </w:hyperlink>
    </w:p>
    <w:p w14:paraId="369EFD8D" w14:textId="1DE984F3" w:rsidR="007E1037" w:rsidRDefault="00545D17">
      <w:pPr>
        <w:pStyle w:val="TableofFigures"/>
        <w:tabs>
          <w:tab w:val="right" w:leader="dot" w:pos="9350"/>
        </w:tabs>
        <w:rPr>
          <w:rFonts w:asciiTheme="minorHAnsi" w:eastAsiaTheme="minorEastAsia" w:hAnsiTheme="minorHAnsi"/>
          <w:noProof/>
          <w:lang w:val="en-CA"/>
        </w:rPr>
      </w:pPr>
      <w:hyperlink w:anchor="_Toc8806340" w:history="1">
        <w:r w:rsidR="007E1037" w:rsidRPr="00D62649">
          <w:rPr>
            <w:rStyle w:val="Hyperlink"/>
            <w:noProof/>
          </w:rPr>
          <w:t>Figure 5</w:t>
        </w:r>
        <w:r w:rsidR="007E1037" w:rsidRPr="00D62649">
          <w:rPr>
            <w:rStyle w:val="Hyperlink"/>
            <w:noProof/>
          </w:rPr>
          <w:noBreakHyphen/>
          <w:t>14 - Precharge Circuit Location</w:t>
        </w:r>
        <w:r w:rsidR="007E1037">
          <w:rPr>
            <w:noProof/>
            <w:webHidden/>
          </w:rPr>
          <w:tab/>
        </w:r>
        <w:r w:rsidR="007E1037">
          <w:rPr>
            <w:noProof/>
            <w:webHidden/>
          </w:rPr>
          <w:fldChar w:fldCharType="begin"/>
        </w:r>
        <w:r w:rsidR="007E1037">
          <w:rPr>
            <w:noProof/>
            <w:webHidden/>
          </w:rPr>
          <w:instrText xml:space="preserve"> PAGEREF _Toc8806340 \h </w:instrText>
        </w:r>
        <w:r w:rsidR="007E1037">
          <w:rPr>
            <w:noProof/>
            <w:webHidden/>
          </w:rPr>
        </w:r>
        <w:r w:rsidR="007E1037">
          <w:rPr>
            <w:noProof/>
            <w:webHidden/>
          </w:rPr>
          <w:fldChar w:fldCharType="separate"/>
        </w:r>
        <w:r w:rsidR="0013073A">
          <w:rPr>
            <w:noProof/>
            <w:webHidden/>
          </w:rPr>
          <w:t>44</w:t>
        </w:r>
        <w:r w:rsidR="007E1037">
          <w:rPr>
            <w:noProof/>
            <w:webHidden/>
          </w:rPr>
          <w:fldChar w:fldCharType="end"/>
        </w:r>
      </w:hyperlink>
    </w:p>
    <w:p w14:paraId="0C71D202" w14:textId="2535C9A0" w:rsidR="007E1037" w:rsidRDefault="00545D17">
      <w:pPr>
        <w:pStyle w:val="TableofFigures"/>
        <w:tabs>
          <w:tab w:val="right" w:leader="dot" w:pos="9350"/>
        </w:tabs>
        <w:rPr>
          <w:rFonts w:asciiTheme="minorHAnsi" w:eastAsiaTheme="minorEastAsia" w:hAnsiTheme="minorHAnsi"/>
          <w:noProof/>
          <w:lang w:val="en-CA"/>
        </w:rPr>
      </w:pPr>
      <w:hyperlink w:anchor="_Toc8806341" w:history="1">
        <w:r w:rsidR="007E1037" w:rsidRPr="00D62649">
          <w:rPr>
            <w:rStyle w:val="Hyperlink"/>
            <w:noProof/>
          </w:rPr>
          <w:t>Figure 5</w:t>
        </w:r>
        <w:r w:rsidR="007E1037" w:rsidRPr="00D62649">
          <w:rPr>
            <w:rStyle w:val="Hyperlink"/>
            <w:noProof/>
          </w:rPr>
          <w:noBreakHyphen/>
          <w:t>15 – Precharge voltage vs. time</w:t>
        </w:r>
        <w:r w:rsidR="007E1037">
          <w:rPr>
            <w:noProof/>
            <w:webHidden/>
          </w:rPr>
          <w:tab/>
        </w:r>
        <w:r w:rsidR="007E1037">
          <w:rPr>
            <w:noProof/>
            <w:webHidden/>
          </w:rPr>
          <w:fldChar w:fldCharType="begin"/>
        </w:r>
        <w:r w:rsidR="007E1037">
          <w:rPr>
            <w:noProof/>
            <w:webHidden/>
          </w:rPr>
          <w:instrText xml:space="preserve"> PAGEREF _Toc8806341 \h </w:instrText>
        </w:r>
        <w:r w:rsidR="007E1037">
          <w:rPr>
            <w:noProof/>
            <w:webHidden/>
          </w:rPr>
        </w:r>
        <w:r w:rsidR="007E1037">
          <w:rPr>
            <w:noProof/>
            <w:webHidden/>
          </w:rPr>
          <w:fldChar w:fldCharType="separate"/>
        </w:r>
        <w:r w:rsidR="0013073A">
          <w:rPr>
            <w:noProof/>
            <w:webHidden/>
          </w:rPr>
          <w:t>45</w:t>
        </w:r>
        <w:r w:rsidR="007E1037">
          <w:rPr>
            <w:noProof/>
            <w:webHidden/>
          </w:rPr>
          <w:fldChar w:fldCharType="end"/>
        </w:r>
      </w:hyperlink>
    </w:p>
    <w:p w14:paraId="05924AA8" w14:textId="4CE42E32" w:rsidR="007E1037" w:rsidRDefault="00545D17">
      <w:pPr>
        <w:pStyle w:val="TableofFigures"/>
        <w:tabs>
          <w:tab w:val="right" w:leader="dot" w:pos="9350"/>
        </w:tabs>
        <w:rPr>
          <w:rFonts w:asciiTheme="minorHAnsi" w:eastAsiaTheme="minorEastAsia" w:hAnsiTheme="minorHAnsi"/>
          <w:noProof/>
          <w:lang w:val="en-CA"/>
        </w:rPr>
      </w:pPr>
      <w:hyperlink w:anchor="_Toc8806342" w:history="1">
        <w:r w:rsidR="007E1037" w:rsidRPr="00D62649">
          <w:rPr>
            <w:rStyle w:val="Hyperlink"/>
            <w:noProof/>
          </w:rPr>
          <w:t>Figure 5</w:t>
        </w:r>
        <w:r w:rsidR="007E1037" w:rsidRPr="00D62649">
          <w:rPr>
            <w:rStyle w:val="Hyperlink"/>
            <w:noProof/>
          </w:rPr>
          <w:noBreakHyphen/>
          <w:t>16 – Precharge circuit specifications</w:t>
        </w:r>
        <w:r w:rsidR="007E1037">
          <w:rPr>
            <w:noProof/>
            <w:webHidden/>
          </w:rPr>
          <w:tab/>
        </w:r>
        <w:r w:rsidR="007E1037">
          <w:rPr>
            <w:noProof/>
            <w:webHidden/>
          </w:rPr>
          <w:fldChar w:fldCharType="begin"/>
        </w:r>
        <w:r w:rsidR="007E1037">
          <w:rPr>
            <w:noProof/>
            <w:webHidden/>
          </w:rPr>
          <w:instrText xml:space="preserve"> PAGEREF _Toc8806342 \h </w:instrText>
        </w:r>
        <w:r w:rsidR="007E1037">
          <w:rPr>
            <w:noProof/>
            <w:webHidden/>
          </w:rPr>
        </w:r>
        <w:r w:rsidR="007E1037">
          <w:rPr>
            <w:noProof/>
            <w:webHidden/>
          </w:rPr>
          <w:fldChar w:fldCharType="separate"/>
        </w:r>
        <w:r w:rsidR="0013073A">
          <w:rPr>
            <w:noProof/>
            <w:webHidden/>
          </w:rPr>
          <w:t>45</w:t>
        </w:r>
        <w:r w:rsidR="007E1037">
          <w:rPr>
            <w:noProof/>
            <w:webHidden/>
          </w:rPr>
          <w:fldChar w:fldCharType="end"/>
        </w:r>
      </w:hyperlink>
    </w:p>
    <w:p w14:paraId="5846BDC9" w14:textId="1C827AD7" w:rsidR="007E1037" w:rsidRDefault="00545D17">
      <w:pPr>
        <w:pStyle w:val="TableofFigures"/>
        <w:tabs>
          <w:tab w:val="right" w:leader="dot" w:pos="9350"/>
        </w:tabs>
        <w:rPr>
          <w:rFonts w:asciiTheme="minorHAnsi" w:eastAsiaTheme="minorEastAsia" w:hAnsiTheme="minorHAnsi"/>
          <w:noProof/>
          <w:lang w:val="en-CA"/>
        </w:rPr>
      </w:pPr>
      <w:hyperlink w:anchor="_Toc8806343" w:history="1">
        <w:r w:rsidR="007E1037" w:rsidRPr="00D62649">
          <w:rPr>
            <w:rStyle w:val="Hyperlink"/>
            <w:noProof/>
          </w:rPr>
          <w:t>Figure 5</w:t>
        </w:r>
        <w:r w:rsidR="007E1037" w:rsidRPr="00D62649">
          <w:rPr>
            <w:rStyle w:val="Hyperlink"/>
            <w:noProof/>
          </w:rPr>
          <w:noBreakHyphen/>
          <w:t>17 – Temperature Sensor Output</w:t>
        </w:r>
        <w:r w:rsidR="007E1037">
          <w:rPr>
            <w:noProof/>
            <w:webHidden/>
          </w:rPr>
          <w:tab/>
        </w:r>
        <w:r w:rsidR="007E1037">
          <w:rPr>
            <w:noProof/>
            <w:webHidden/>
          </w:rPr>
          <w:fldChar w:fldCharType="begin"/>
        </w:r>
        <w:r w:rsidR="007E1037">
          <w:rPr>
            <w:noProof/>
            <w:webHidden/>
          </w:rPr>
          <w:instrText xml:space="preserve"> PAGEREF _Toc8806343 \h </w:instrText>
        </w:r>
        <w:r w:rsidR="007E1037">
          <w:rPr>
            <w:noProof/>
            <w:webHidden/>
          </w:rPr>
        </w:r>
        <w:r w:rsidR="007E1037">
          <w:rPr>
            <w:noProof/>
            <w:webHidden/>
          </w:rPr>
          <w:fldChar w:fldCharType="separate"/>
        </w:r>
        <w:r w:rsidR="0013073A">
          <w:rPr>
            <w:noProof/>
            <w:webHidden/>
          </w:rPr>
          <w:t>47</w:t>
        </w:r>
        <w:r w:rsidR="007E1037">
          <w:rPr>
            <w:noProof/>
            <w:webHidden/>
          </w:rPr>
          <w:fldChar w:fldCharType="end"/>
        </w:r>
      </w:hyperlink>
    </w:p>
    <w:p w14:paraId="2CEBAF0C" w14:textId="656F458B" w:rsidR="007E1037" w:rsidRDefault="00545D17">
      <w:pPr>
        <w:pStyle w:val="TableofFigures"/>
        <w:tabs>
          <w:tab w:val="right" w:leader="dot" w:pos="9350"/>
        </w:tabs>
        <w:rPr>
          <w:rFonts w:asciiTheme="minorHAnsi" w:eastAsiaTheme="minorEastAsia" w:hAnsiTheme="minorHAnsi"/>
          <w:noProof/>
          <w:lang w:val="en-CA"/>
        </w:rPr>
      </w:pPr>
      <w:hyperlink w:anchor="_Toc8806344" w:history="1">
        <w:r w:rsidR="007E1037" w:rsidRPr="00D62649">
          <w:rPr>
            <w:rStyle w:val="Hyperlink"/>
            <w:noProof/>
          </w:rPr>
          <w:t>Figure 5</w:t>
        </w:r>
        <w:r w:rsidR="007E1037" w:rsidRPr="00D62649">
          <w:rPr>
            <w:rStyle w:val="Hyperlink"/>
            <w:noProof/>
          </w:rPr>
          <w:noBreakHyphen/>
          <w:t>18 – Temperature Sensor Configuration</w:t>
        </w:r>
        <w:r w:rsidR="007E1037">
          <w:rPr>
            <w:noProof/>
            <w:webHidden/>
          </w:rPr>
          <w:tab/>
        </w:r>
        <w:r w:rsidR="007E1037">
          <w:rPr>
            <w:noProof/>
            <w:webHidden/>
          </w:rPr>
          <w:fldChar w:fldCharType="begin"/>
        </w:r>
        <w:r w:rsidR="007E1037">
          <w:rPr>
            <w:noProof/>
            <w:webHidden/>
          </w:rPr>
          <w:instrText xml:space="preserve"> PAGEREF _Toc8806344 \h </w:instrText>
        </w:r>
        <w:r w:rsidR="007E1037">
          <w:rPr>
            <w:noProof/>
            <w:webHidden/>
          </w:rPr>
        </w:r>
        <w:r w:rsidR="007E1037">
          <w:rPr>
            <w:noProof/>
            <w:webHidden/>
          </w:rPr>
          <w:fldChar w:fldCharType="separate"/>
        </w:r>
        <w:r w:rsidR="0013073A">
          <w:rPr>
            <w:noProof/>
            <w:webHidden/>
          </w:rPr>
          <w:t>48</w:t>
        </w:r>
        <w:r w:rsidR="007E1037">
          <w:rPr>
            <w:noProof/>
            <w:webHidden/>
          </w:rPr>
          <w:fldChar w:fldCharType="end"/>
        </w:r>
      </w:hyperlink>
    </w:p>
    <w:p w14:paraId="68A72FD5" w14:textId="3F9CC831" w:rsidR="007E1037" w:rsidRDefault="00545D17">
      <w:pPr>
        <w:pStyle w:val="TableofFigures"/>
        <w:tabs>
          <w:tab w:val="right" w:leader="dot" w:pos="9350"/>
        </w:tabs>
        <w:rPr>
          <w:rFonts w:asciiTheme="minorHAnsi" w:eastAsiaTheme="minorEastAsia" w:hAnsiTheme="minorHAnsi"/>
          <w:noProof/>
          <w:lang w:val="en-CA"/>
        </w:rPr>
      </w:pPr>
      <w:hyperlink w:anchor="_Toc8806345" w:history="1">
        <w:r w:rsidR="007E1037" w:rsidRPr="00D62649">
          <w:rPr>
            <w:rStyle w:val="Hyperlink"/>
            <w:noProof/>
          </w:rPr>
          <w:t>Figure 5</w:t>
        </w:r>
        <w:r w:rsidR="007E1037" w:rsidRPr="00D62649">
          <w:rPr>
            <w:rStyle w:val="Hyperlink"/>
            <w:noProof/>
          </w:rPr>
          <w:noBreakHyphen/>
          <w:t>19 - Location of Temperature Sensors</w:t>
        </w:r>
        <w:r w:rsidR="007E1037">
          <w:rPr>
            <w:noProof/>
            <w:webHidden/>
          </w:rPr>
          <w:tab/>
        </w:r>
        <w:r w:rsidR="007E1037">
          <w:rPr>
            <w:noProof/>
            <w:webHidden/>
          </w:rPr>
          <w:fldChar w:fldCharType="begin"/>
        </w:r>
        <w:r w:rsidR="007E1037">
          <w:rPr>
            <w:noProof/>
            <w:webHidden/>
          </w:rPr>
          <w:instrText xml:space="preserve"> PAGEREF _Toc8806345 \h </w:instrText>
        </w:r>
        <w:r w:rsidR="007E1037">
          <w:rPr>
            <w:noProof/>
            <w:webHidden/>
          </w:rPr>
        </w:r>
        <w:r w:rsidR="007E1037">
          <w:rPr>
            <w:noProof/>
            <w:webHidden/>
          </w:rPr>
          <w:fldChar w:fldCharType="separate"/>
        </w:r>
        <w:r w:rsidR="0013073A">
          <w:rPr>
            <w:noProof/>
            <w:webHidden/>
          </w:rPr>
          <w:t>48</w:t>
        </w:r>
        <w:r w:rsidR="007E1037">
          <w:rPr>
            <w:noProof/>
            <w:webHidden/>
          </w:rPr>
          <w:fldChar w:fldCharType="end"/>
        </w:r>
      </w:hyperlink>
    </w:p>
    <w:p w14:paraId="70E2DB5D" w14:textId="5C87A2F8" w:rsidR="007E1037" w:rsidRDefault="00545D17">
      <w:pPr>
        <w:pStyle w:val="TableofFigures"/>
        <w:tabs>
          <w:tab w:val="right" w:leader="dot" w:pos="9350"/>
        </w:tabs>
        <w:rPr>
          <w:rFonts w:asciiTheme="minorHAnsi" w:eastAsiaTheme="minorEastAsia" w:hAnsiTheme="minorHAnsi"/>
          <w:noProof/>
          <w:lang w:val="en-CA"/>
        </w:rPr>
      </w:pPr>
      <w:hyperlink w:anchor="_Toc8806346" w:history="1">
        <w:r w:rsidR="007E1037" w:rsidRPr="00D62649">
          <w:rPr>
            <w:rStyle w:val="Hyperlink"/>
            <w:noProof/>
          </w:rPr>
          <w:t>Figure 5</w:t>
        </w:r>
        <w:r w:rsidR="007E1037" w:rsidRPr="00D62649">
          <w:rPr>
            <w:rStyle w:val="Hyperlink"/>
            <w:noProof/>
          </w:rPr>
          <w:noBreakHyphen/>
          <w:t>20 – Voltage Sense Leads</w:t>
        </w:r>
        <w:r w:rsidR="007E1037">
          <w:rPr>
            <w:noProof/>
            <w:webHidden/>
          </w:rPr>
          <w:tab/>
        </w:r>
        <w:r w:rsidR="007E1037">
          <w:rPr>
            <w:noProof/>
            <w:webHidden/>
          </w:rPr>
          <w:fldChar w:fldCharType="begin"/>
        </w:r>
        <w:r w:rsidR="007E1037">
          <w:rPr>
            <w:noProof/>
            <w:webHidden/>
          </w:rPr>
          <w:instrText xml:space="preserve"> PAGEREF _Toc8806346 \h </w:instrText>
        </w:r>
        <w:r w:rsidR="007E1037">
          <w:rPr>
            <w:noProof/>
            <w:webHidden/>
          </w:rPr>
        </w:r>
        <w:r w:rsidR="007E1037">
          <w:rPr>
            <w:noProof/>
            <w:webHidden/>
          </w:rPr>
          <w:fldChar w:fldCharType="separate"/>
        </w:r>
        <w:r w:rsidR="0013073A">
          <w:rPr>
            <w:noProof/>
            <w:webHidden/>
          </w:rPr>
          <w:t>49</w:t>
        </w:r>
        <w:r w:rsidR="007E1037">
          <w:rPr>
            <w:noProof/>
            <w:webHidden/>
          </w:rPr>
          <w:fldChar w:fldCharType="end"/>
        </w:r>
      </w:hyperlink>
    </w:p>
    <w:p w14:paraId="4A066895" w14:textId="13ABC00C" w:rsidR="007E1037" w:rsidRDefault="00545D17">
      <w:pPr>
        <w:pStyle w:val="TableofFigures"/>
        <w:tabs>
          <w:tab w:val="right" w:leader="dot" w:pos="9350"/>
        </w:tabs>
        <w:rPr>
          <w:rFonts w:asciiTheme="minorHAnsi" w:eastAsiaTheme="minorEastAsia" w:hAnsiTheme="minorHAnsi"/>
          <w:noProof/>
          <w:lang w:val="en-CA"/>
        </w:rPr>
      </w:pPr>
      <w:hyperlink w:anchor="_Toc8806347" w:history="1">
        <w:r w:rsidR="007E1037" w:rsidRPr="00D62649">
          <w:rPr>
            <w:rStyle w:val="Hyperlink"/>
            <w:noProof/>
          </w:rPr>
          <w:t>Figure 5</w:t>
        </w:r>
        <w:r w:rsidR="007E1037" w:rsidRPr="00D62649">
          <w:rPr>
            <w:rStyle w:val="Hyperlink"/>
            <w:noProof/>
          </w:rPr>
          <w:noBreakHyphen/>
          <w:t>21 - BMS Location</w:t>
        </w:r>
        <w:r w:rsidR="007E1037">
          <w:rPr>
            <w:noProof/>
            <w:webHidden/>
          </w:rPr>
          <w:tab/>
        </w:r>
        <w:r w:rsidR="007E1037">
          <w:rPr>
            <w:noProof/>
            <w:webHidden/>
          </w:rPr>
          <w:fldChar w:fldCharType="begin"/>
        </w:r>
        <w:r w:rsidR="007E1037">
          <w:rPr>
            <w:noProof/>
            <w:webHidden/>
          </w:rPr>
          <w:instrText xml:space="preserve"> PAGEREF _Toc8806347 \h </w:instrText>
        </w:r>
        <w:r w:rsidR="007E1037">
          <w:rPr>
            <w:noProof/>
            <w:webHidden/>
          </w:rPr>
        </w:r>
        <w:r w:rsidR="007E1037">
          <w:rPr>
            <w:noProof/>
            <w:webHidden/>
          </w:rPr>
          <w:fldChar w:fldCharType="separate"/>
        </w:r>
        <w:r w:rsidR="0013073A">
          <w:rPr>
            <w:noProof/>
            <w:webHidden/>
          </w:rPr>
          <w:t>50</w:t>
        </w:r>
        <w:r w:rsidR="007E1037">
          <w:rPr>
            <w:noProof/>
            <w:webHidden/>
          </w:rPr>
          <w:fldChar w:fldCharType="end"/>
        </w:r>
      </w:hyperlink>
    </w:p>
    <w:p w14:paraId="72E7083F" w14:textId="14498D67" w:rsidR="007E1037" w:rsidRDefault="00545D17">
      <w:pPr>
        <w:pStyle w:val="TableofFigures"/>
        <w:tabs>
          <w:tab w:val="right" w:leader="dot" w:pos="9350"/>
        </w:tabs>
        <w:rPr>
          <w:rFonts w:asciiTheme="minorHAnsi" w:eastAsiaTheme="minorEastAsia" w:hAnsiTheme="minorHAnsi"/>
          <w:noProof/>
          <w:lang w:val="en-CA"/>
        </w:rPr>
      </w:pPr>
      <w:hyperlink w:anchor="_Toc8806348" w:history="1">
        <w:r w:rsidR="007E1037" w:rsidRPr="00D62649">
          <w:rPr>
            <w:rStyle w:val="Hyperlink"/>
            <w:noProof/>
          </w:rPr>
          <w:t>Figure 5</w:t>
        </w:r>
        <w:r w:rsidR="007E1037" w:rsidRPr="00D62649">
          <w:rPr>
            <w:rStyle w:val="Hyperlink"/>
            <w:noProof/>
          </w:rPr>
          <w:noBreakHyphen/>
          <w:t>22 - Accumulator Indicator Light Mosfet Output</w:t>
        </w:r>
        <w:r w:rsidR="007E1037">
          <w:rPr>
            <w:noProof/>
            <w:webHidden/>
          </w:rPr>
          <w:tab/>
        </w:r>
        <w:r w:rsidR="007E1037">
          <w:rPr>
            <w:noProof/>
            <w:webHidden/>
          </w:rPr>
          <w:fldChar w:fldCharType="begin"/>
        </w:r>
        <w:r w:rsidR="007E1037">
          <w:rPr>
            <w:noProof/>
            <w:webHidden/>
          </w:rPr>
          <w:instrText xml:space="preserve"> PAGEREF _Toc8806348 \h </w:instrText>
        </w:r>
        <w:r w:rsidR="007E1037">
          <w:rPr>
            <w:noProof/>
            <w:webHidden/>
          </w:rPr>
        </w:r>
        <w:r w:rsidR="007E1037">
          <w:rPr>
            <w:noProof/>
            <w:webHidden/>
          </w:rPr>
          <w:fldChar w:fldCharType="separate"/>
        </w:r>
        <w:r w:rsidR="0013073A">
          <w:rPr>
            <w:noProof/>
            <w:webHidden/>
          </w:rPr>
          <w:t>51</w:t>
        </w:r>
        <w:r w:rsidR="007E1037">
          <w:rPr>
            <w:noProof/>
            <w:webHidden/>
          </w:rPr>
          <w:fldChar w:fldCharType="end"/>
        </w:r>
      </w:hyperlink>
    </w:p>
    <w:p w14:paraId="24345D36" w14:textId="0E15BFD5" w:rsidR="007E1037" w:rsidRDefault="00545D17">
      <w:pPr>
        <w:pStyle w:val="TableofFigures"/>
        <w:tabs>
          <w:tab w:val="right" w:leader="dot" w:pos="9350"/>
        </w:tabs>
        <w:rPr>
          <w:rFonts w:asciiTheme="minorHAnsi" w:eastAsiaTheme="minorEastAsia" w:hAnsiTheme="minorHAnsi"/>
          <w:noProof/>
          <w:lang w:val="en-CA"/>
        </w:rPr>
      </w:pPr>
      <w:hyperlink w:anchor="_Toc8806349" w:history="1">
        <w:r w:rsidR="007E1037" w:rsidRPr="00D62649">
          <w:rPr>
            <w:rStyle w:val="Hyperlink"/>
            <w:noProof/>
          </w:rPr>
          <w:t>Figure 5</w:t>
        </w:r>
        <w:r w:rsidR="007E1037" w:rsidRPr="00D62649">
          <w:rPr>
            <w:rStyle w:val="Hyperlink"/>
            <w:noProof/>
          </w:rPr>
          <w:noBreakHyphen/>
          <w:t>23 - Schematic of Accumulator Indication</w:t>
        </w:r>
        <w:r w:rsidR="007E1037">
          <w:rPr>
            <w:noProof/>
            <w:webHidden/>
          </w:rPr>
          <w:tab/>
        </w:r>
        <w:r w:rsidR="007E1037">
          <w:rPr>
            <w:noProof/>
            <w:webHidden/>
          </w:rPr>
          <w:fldChar w:fldCharType="begin"/>
        </w:r>
        <w:r w:rsidR="007E1037">
          <w:rPr>
            <w:noProof/>
            <w:webHidden/>
          </w:rPr>
          <w:instrText xml:space="preserve"> PAGEREF _Toc8806349 \h </w:instrText>
        </w:r>
        <w:r w:rsidR="007E1037">
          <w:rPr>
            <w:noProof/>
            <w:webHidden/>
          </w:rPr>
        </w:r>
        <w:r w:rsidR="007E1037">
          <w:rPr>
            <w:noProof/>
            <w:webHidden/>
          </w:rPr>
          <w:fldChar w:fldCharType="separate"/>
        </w:r>
        <w:r w:rsidR="0013073A">
          <w:rPr>
            <w:noProof/>
            <w:webHidden/>
          </w:rPr>
          <w:t>52</w:t>
        </w:r>
        <w:r w:rsidR="007E1037">
          <w:rPr>
            <w:noProof/>
            <w:webHidden/>
          </w:rPr>
          <w:fldChar w:fldCharType="end"/>
        </w:r>
      </w:hyperlink>
    </w:p>
    <w:p w14:paraId="07E8B211" w14:textId="3B51192D" w:rsidR="007E1037" w:rsidRDefault="00545D17">
      <w:pPr>
        <w:pStyle w:val="TableofFigures"/>
        <w:tabs>
          <w:tab w:val="right" w:leader="dot" w:pos="9350"/>
        </w:tabs>
        <w:rPr>
          <w:rFonts w:asciiTheme="minorHAnsi" w:eastAsiaTheme="minorEastAsia" w:hAnsiTheme="minorHAnsi"/>
          <w:noProof/>
          <w:lang w:val="en-CA"/>
        </w:rPr>
      </w:pPr>
      <w:hyperlink w:anchor="_Toc8806350" w:history="1">
        <w:r w:rsidR="007E1037" w:rsidRPr="00D62649">
          <w:rPr>
            <w:rStyle w:val="Hyperlink"/>
            <w:noProof/>
          </w:rPr>
          <w:t>Figure 5</w:t>
        </w:r>
        <w:r w:rsidR="007E1037" w:rsidRPr="00D62649">
          <w:rPr>
            <w:rStyle w:val="Hyperlink"/>
            <w:noProof/>
          </w:rPr>
          <w:noBreakHyphen/>
          <w:t>24 - AIR and Fuse Separation</w:t>
        </w:r>
        <w:r w:rsidR="007E1037">
          <w:rPr>
            <w:noProof/>
            <w:webHidden/>
          </w:rPr>
          <w:tab/>
        </w:r>
        <w:r w:rsidR="007E1037">
          <w:rPr>
            <w:noProof/>
            <w:webHidden/>
          </w:rPr>
          <w:fldChar w:fldCharType="begin"/>
        </w:r>
        <w:r w:rsidR="007E1037">
          <w:rPr>
            <w:noProof/>
            <w:webHidden/>
          </w:rPr>
          <w:instrText xml:space="preserve"> PAGEREF _Toc8806350 \h </w:instrText>
        </w:r>
        <w:r w:rsidR="007E1037">
          <w:rPr>
            <w:noProof/>
            <w:webHidden/>
          </w:rPr>
        </w:r>
        <w:r w:rsidR="007E1037">
          <w:rPr>
            <w:noProof/>
            <w:webHidden/>
          </w:rPr>
          <w:fldChar w:fldCharType="separate"/>
        </w:r>
        <w:r w:rsidR="0013073A">
          <w:rPr>
            <w:noProof/>
            <w:webHidden/>
          </w:rPr>
          <w:t>53</w:t>
        </w:r>
        <w:r w:rsidR="007E1037">
          <w:rPr>
            <w:noProof/>
            <w:webHidden/>
          </w:rPr>
          <w:fldChar w:fldCharType="end"/>
        </w:r>
      </w:hyperlink>
    </w:p>
    <w:p w14:paraId="0503FAAA" w14:textId="7048FA1C" w:rsidR="007E1037" w:rsidRDefault="00545D17">
      <w:pPr>
        <w:pStyle w:val="TableofFigures"/>
        <w:tabs>
          <w:tab w:val="right" w:leader="dot" w:pos="9350"/>
        </w:tabs>
        <w:rPr>
          <w:rFonts w:asciiTheme="minorHAnsi" w:eastAsiaTheme="minorEastAsia" w:hAnsiTheme="minorHAnsi"/>
          <w:noProof/>
          <w:lang w:val="en-CA"/>
        </w:rPr>
      </w:pPr>
      <w:hyperlink w:anchor="_Toc8806351" w:history="1">
        <w:r w:rsidR="007E1037" w:rsidRPr="00D62649">
          <w:rPr>
            <w:rStyle w:val="Hyperlink"/>
            <w:noProof/>
          </w:rPr>
          <w:t>Figure 5</w:t>
        </w:r>
        <w:r w:rsidR="007E1037" w:rsidRPr="00D62649">
          <w:rPr>
            <w:rStyle w:val="Hyperlink"/>
            <w:noProof/>
          </w:rPr>
          <w:noBreakHyphen/>
          <w:t>25 - Charging Shutdown Circuit Schematic</w:t>
        </w:r>
        <w:r w:rsidR="007E1037">
          <w:rPr>
            <w:noProof/>
            <w:webHidden/>
          </w:rPr>
          <w:tab/>
        </w:r>
        <w:r w:rsidR="007E1037">
          <w:rPr>
            <w:noProof/>
            <w:webHidden/>
          </w:rPr>
          <w:fldChar w:fldCharType="begin"/>
        </w:r>
        <w:r w:rsidR="007E1037">
          <w:rPr>
            <w:noProof/>
            <w:webHidden/>
          </w:rPr>
          <w:instrText xml:space="preserve"> PAGEREF _Toc8806351 \h </w:instrText>
        </w:r>
        <w:r w:rsidR="007E1037">
          <w:rPr>
            <w:noProof/>
            <w:webHidden/>
          </w:rPr>
        </w:r>
        <w:r w:rsidR="007E1037">
          <w:rPr>
            <w:noProof/>
            <w:webHidden/>
          </w:rPr>
          <w:fldChar w:fldCharType="separate"/>
        </w:r>
        <w:r w:rsidR="0013073A">
          <w:rPr>
            <w:noProof/>
            <w:webHidden/>
          </w:rPr>
          <w:t>54</w:t>
        </w:r>
        <w:r w:rsidR="007E1037">
          <w:rPr>
            <w:noProof/>
            <w:webHidden/>
          </w:rPr>
          <w:fldChar w:fldCharType="end"/>
        </w:r>
      </w:hyperlink>
    </w:p>
    <w:p w14:paraId="04B3FFFD" w14:textId="0D206E93" w:rsidR="007E1037" w:rsidRDefault="00545D17">
      <w:pPr>
        <w:pStyle w:val="TableofFigures"/>
        <w:tabs>
          <w:tab w:val="right" w:leader="dot" w:pos="9350"/>
        </w:tabs>
        <w:rPr>
          <w:rFonts w:asciiTheme="minorHAnsi" w:eastAsiaTheme="minorEastAsia" w:hAnsiTheme="minorHAnsi"/>
          <w:noProof/>
          <w:lang w:val="en-CA"/>
        </w:rPr>
      </w:pPr>
      <w:hyperlink w:anchor="_Toc8806352" w:history="1">
        <w:r w:rsidR="007E1037" w:rsidRPr="00D62649">
          <w:rPr>
            <w:rStyle w:val="Hyperlink"/>
            <w:noProof/>
          </w:rPr>
          <w:t>Figure 5</w:t>
        </w:r>
        <w:r w:rsidR="007E1037" w:rsidRPr="00D62649">
          <w:rPr>
            <w:rStyle w:val="Hyperlink"/>
            <w:noProof/>
          </w:rPr>
          <w:noBreakHyphen/>
          <w:t>26 - Charging TS Schematic</w:t>
        </w:r>
        <w:r w:rsidR="007E1037">
          <w:rPr>
            <w:noProof/>
            <w:webHidden/>
          </w:rPr>
          <w:tab/>
        </w:r>
        <w:r w:rsidR="007E1037">
          <w:rPr>
            <w:noProof/>
            <w:webHidden/>
          </w:rPr>
          <w:fldChar w:fldCharType="begin"/>
        </w:r>
        <w:r w:rsidR="007E1037">
          <w:rPr>
            <w:noProof/>
            <w:webHidden/>
          </w:rPr>
          <w:instrText xml:space="preserve"> PAGEREF _Toc8806352 \h </w:instrText>
        </w:r>
        <w:r w:rsidR="007E1037">
          <w:rPr>
            <w:noProof/>
            <w:webHidden/>
          </w:rPr>
        </w:r>
        <w:r w:rsidR="007E1037">
          <w:rPr>
            <w:noProof/>
            <w:webHidden/>
          </w:rPr>
          <w:fldChar w:fldCharType="separate"/>
        </w:r>
        <w:r w:rsidR="0013073A">
          <w:rPr>
            <w:noProof/>
            <w:webHidden/>
          </w:rPr>
          <w:t>54</w:t>
        </w:r>
        <w:r w:rsidR="007E1037">
          <w:rPr>
            <w:noProof/>
            <w:webHidden/>
          </w:rPr>
          <w:fldChar w:fldCharType="end"/>
        </w:r>
      </w:hyperlink>
    </w:p>
    <w:p w14:paraId="0870312E" w14:textId="70B85209" w:rsidR="007E1037" w:rsidRDefault="00545D17">
      <w:pPr>
        <w:pStyle w:val="TableofFigures"/>
        <w:tabs>
          <w:tab w:val="right" w:leader="dot" w:pos="9350"/>
        </w:tabs>
        <w:rPr>
          <w:rFonts w:asciiTheme="minorHAnsi" w:eastAsiaTheme="minorEastAsia" w:hAnsiTheme="minorHAnsi"/>
          <w:noProof/>
          <w:lang w:val="en-CA"/>
        </w:rPr>
      </w:pPr>
      <w:hyperlink w:anchor="_Toc8806353" w:history="1">
        <w:r w:rsidR="007E1037" w:rsidRPr="00D62649">
          <w:rPr>
            <w:rStyle w:val="Hyperlink"/>
            <w:noProof/>
          </w:rPr>
          <w:t>Figure 6</w:t>
        </w:r>
        <w:r w:rsidR="007E1037" w:rsidRPr="00D62649">
          <w:rPr>
            <w:rStyle w:val="Hyperlink"/>
            <w:noProof/>
          </w:rPr>
          <w:noBreakHyphen/>
          <w:t>1 - APPS voltage vs. position</w:t>
        </w:r>
        <w:r w:rsidR="007E1037">
          <w:rPr>
            <w:noProof/>
            <w:webHidden/>
          </w:rPr>
          <w:tab/>
        </w:r>
        <w:r w:rsidR="007E1037">
          <w:rPr>
            <w:noProof/>
            <w:webHidden/>
          </w:rPr>
          <w:fldChar w:fldCharType="begin"/>
        </w:r>
        <w:r w:rsidR="007E1037">
          <w:rPr>
            <w:noProof/>
            <w:webHidden/>
          </w:rPr>
          <w:instrText xml:space="preserve"> PAGEREF _Toc8806353 \h </w:instrText>
        </w:r>
        <w:r w:rsidR="007E1037">
          <w:rPr>
            <w:noProof/>
            <w:webHidden/>
          </w:rPr>
        </w:r>
        <w:r w:rsidR="007E1037">
          <w:rPr>
            <w:noProof/>
            <w:webHidden/>
          </w:rPr>
          <w:fldChar w:fldCharType="separate"/>
        </w:r>
        <w:r w:rsidR="0013073A">
          <w:rPr>
            <w:noProof/>
            <w:webHidden/>
          </w:rPr>
          <w:t>56</w:t>
        </w:r>
        <w:r w:rsidR="007E1037">
          <w:rPr>
            <w:noProof/>
            <w:webHidden/>
          </w:rPr>
          <w:fldChar w:fldCharType="end"/>
        </w:r>
      </w:hyperlink>
    </w:p>
    <w:p w14:paraId="531B61E4" w14:textId="530753B4" w:rsidR="007E1037" w:rsidRDefault="00545D17">
      <w:pPr>
        <w:pStyle w:val="TableofFigures"/>
        <w:tabs>
          <w:tab w:val="right" w:leader="dot" w:pos="9350"/>
        </w:tabs>
        <w:rPr>
          <w:rFonts w:asciiTheme="minorHAnsi" w:eastAsiaTheme="minorEastAsia" w:hAnsiTheme="minorHAnsi"/>
          <w:noProof/>
          <w:lang w:val="en-CA"/>
        </w:rPr>
      </w:pPr>
      <w:hyperlink w:anchor="_Toc8806354" w:history="1">
        <w:r w:rsidR="007E1037" w:rsidRPr="00D62649">
          <w:rPr>
            <w:rStyle w:val="Hyperlink"/>
            <w:noProof/>
          </w:rPr>
          <w:t>Figure 6</w:t>
        </w:r>
        <w:r w:rsidR="007E1037" w:rsidRPr="00D62649">
          <w:rPr>
            <w:rStyle w:val="Hyperlink"/>
            <w:noProof/>
          </w:rPr>
          <w:noBreakHyphen/>
          <w:t>2 - Toque Control Signal Path</w:t>
        </w:r>
        <w:r w:rsidR="007E1037">
          <w:rPr>
            <w:noProof/>
            <w:webHidden/>
          </w:rPr>
          <w:tab/>
        </w:r>
        <w:r w:rsidR="007E1037">
          <w:rPr>
            <w:noProof/>
            <w:webHidden/>
          </w:rPr>
          <w:fldChar w:fldCharType="begin"/>
        </w:r>
        <w:r w:rsidR="007E1037">
          <w:rPr>
            <w:noProof/>
            <w:webHidden/>
          </w:rPr>
          <w:instrText xml:space="preserve"> PAGEREF _Toc8806354 \h </w:instrText>
        </w:r>
        <w:r w:rsidR="007E1037">
          <w:rPr>
            <w:noProof/>
            <w:webHidden/>
          </w:rPr>
        </w:r>
        <w:r w:rsidR="007E1037">
          <w:rPr>
            <w:noProof/>
            <w:webHidden/>
          </w:rPr>
          <w:fldChar w:fldCharType="separate"/>
        </w:r>
        <w:r w:rsidR="0013073A">
          <w:rPr>
            <w:noProof/>
            <w:webHidden/>
          </w:rPr>
          <w:t>57</w:t>
        </w:r>
        <w:r w:rsidR="007E1037">
          <w:rPr>
            <w:noProof/>
            <w:webHidden/>
          </w:rPr>
          <w:fldChar w:fldCharType="end"/>
        </w:r>
      </w:hyperlink>
    </w:p>
    <w:p w14:paraId="5C8739CC" w14:textId="668AAAC0" w:rsidR="007E1037" w:rsidRDefault="00545D17">
      <w:pPr>
        <w:pStyle w:val="TableofFigures"/>
        <w:tabs>
          <w:tab w:val="right" w:leader="dot" w:pos="9350"/>
        </w:tabs>
        <w:rPr>
          <w:rFonts w:asciiTheme="minorHAnsi" w:eastAsiaTheme="minorEastAsia" w:hAnsiTheme="minorHAnsi"/>
          <w:noProof/>
          <w:lang w:val="en-CA"/>
        </w:rPr>
      </w:pPr>
      <w:hyperlink w:anchor="_Toc8806355" w:history="1">
        <w:r w:rsidR="007E1037" w:rsidRPr="00D62649">
          <w:rPr>
            <w:rStyle w:val="Hyperlink"/>
            <w:noProof/>
          </w:rPr>
          <w:t>Figure 7</w:t>
        </w:r>
        <w:r w:rsidR="007E1037" w:rsidRPr="00D62649">
          <w:rPr>
            <w:rStyle w:val="Hyperlink"/>
            <w:noProof/>
          </w:rPr>
          <w:noBreakHyphen/>
          <w:t>1 - Energy Meter Location</w:t>
        </w:r>
        <w:r w:rsidR="007E1037">
          <w:rPr>
            <w:noProof/>
            <w:webHidden/>
          </w:rPr>
          <w:tab/>
        </w:r>
        <w:r w:rsidR="007E1037">
          <w:rPr>
            <w:noProof/>
            <w:webHidden/>
          </w:rPr>
          <w:fldChar w:fldCharType="begin"/>
        </w:r>
        <w:r w:rsidR="007E1037">
          <w:rPr>
            <w:noProof/>
            <w:webHidden/>
          </w:rPr>
          <w:instrText xml:space="preserve"> PAGEREF _Toc8806355 \h </w:instrText>
        </w:r>
        <w:r w:rsidR="007E1037">
          <w:rPr>
            <w:noProof/>
            <w:webHidden/>
          </w:rPr>
        </w:r>
        <w:r w:rsidR="007E1037">
          <w:rPr>
            <w:noProof/>
            <w:webHidden/>
          </w:rPr>
          <w:fldChar w:fldCharType="separate"/>
        </w:r>
        <w:r w:rsidR="0013073A">
          <w:rPr>
            <w:noProof/>
            <w:webHidden/>
          </w:rPr>
          <w:t>58</w:t>
        </w:r>
        <w:r w:rsidR="007E1037">
          <w:rPr>
            <w:noProof/>
            <w:webHidden/>
          </w:rPr>
          <w:fldChar w:fldCharType="end"/>
        </w:r>
      </w:hyperlink>
    </w:p>
    <w:p w14:paraId="4AC13C5F" w14:textId="64E94E37" w:rsidR="007E1037" w:rsidRDefault="00545D17">
      <w:pPr>
        <w:pStyle w:val="TableofFigures"/>
        <w:tabs>
          <w:tab w:val="right" w:leader="dot" w:pos="9350"/>
        </w:tabs>
        <w:rPr>
          <w:rFonts w:asciiTheme="minorHAnsi" w:eastAsiaTheme="minorEastAsia" w:hAnsiTheme="minorHAnsi"/>
          <w:noProof/>
          <w:lang w:val="en-CA"/>
        </w:rPr>
      </w:pPr>
      <w:hyperlink w:anchor="_Toc8806356" w:history="1">
        <w:r w:rsidR="007E1037" w:rsidRPr="00D62649">
          <w:rPr>
            <w:rStyle w:val="Hyperlink"/>
            <w:noProof/>
          </w:rPr>
          <w:t>Figure 7</w:t>
        </w:r>
        <w:r w:rsidR="007E1037" w:rsidRPr="00D62649">
          <w:rPr>
            <w:rStyle w:val="Hyperlink"/>
            <w:noProof/>
          </w:rPr>
          <w:noBreakHyphen/>
          <w:t>2 - Energy Meter Internal Layout</w:t>
        </w:r>
        <w:r w:rsidR="007E1037">
          <w:rPr>
            <w:noProof/>
            <w:webHidden/>
          </w:rPr>
          <w:tab/>
        </w:r>
        <w:r w:rsidR="007E1037">
          <w:rPr>
            <w:noProof/>
            <w:webHidden/>
          </w:rPr>
          <w:fldChar w:fldCharType="begin"/>
        </w:r>
        <w:r w:rsidR="007E1037">
          <w:rPr>
            <w:noProof/>
            <w:webHidden/>
          </w:rPr>
          <w:instrText xml:space="preserve"> PAGEREF _Toc8806356 \h </w:instrText>
        </w:r>
        <w:r w:rsidR="007E1037">
          <w:rPr>
            <w:noProof/>
            <w:webHidden/>
          </w:rPr>
        </w:r>
        <w:r w:rsidR="007E1037">
          <w:rPr>
            <w:noProof/>
            <w:webHidden/>
          </w:rPr>
          <w:fldChar w:fldCharType="separate"/>
        </w:r>
        <w:r w:rsidR="0013073A">
          <w:rPr>
            <w:noProof/>
            <w:webHidden/>
          </w:rPr>
          <w:t>58</w:t>
        </w:r>
        <w:r w:rsidR="007E1037">
          <w:rPr>
            <w:noProof/>
            <w:webHidden/>
          </w:rPr>
          <w:fldChar w:fldCharType="end"/>
        </w:r>
      </w:hyperlink>
    </w:p>
    <w:p w14:paraId="7235EC9D" w14:textId="434831D1" w:rsidR="007E1037" w:rsidRDefault="00545D17">
      <w:pPr>
        <w:pStyle w:val="TableofFigures"/>
        <w:tabs>
          <w:tab w:val="right" w:leader="dot" w:pos="9350"/>
        </w:tabs>
        <w:rPr>
          <w:rFonts w:asciiTheme="minorHAnsi" w:eastAsiaTheme="minorEastAsia" w:hAnsiTheme="minorHAnsi"/>
          <w:noProof/>
          <w:lang w:val="en-CA"/>
        </w:rPr>
      </w:pPr>
      <w:hyperlink w:anchor="_Toc8806357" w:history="1">
        <w:r w:rsidR="007E1037" w:rsidRPr="00D62649">
          <w:rPr>
            <w:rStyle w:val="Hyperlink"/>
            <w:noProof/>
          </w:rPr>
          <w:t>Figure 7</w:t>
        </w:r>
        <w:r w:rsidR="007E1037" w:rsidRPr="00D62649">
          <w:rPr>
            <w:rStyle w:val="Hyperlink"/>
            <w:noProof/>
          </w:rPr>
          <w:noBreakHyphen/>
          <w:t>3 - Firewall Location</w:t>
        </w:r>
        <w:r w:rsidR="007E1037">
          <w:rPr>
            <w:noProof/>
            <w:webHidden/>
          </w:rPr>
          <w:tab/>
        </w:r>
        <w:r w:rsidR="007E1037">
          <w:rPr>
            <w:noProof/>
            <w:webHidden/>
          </w:rPr>
          <w:fldChar w:fldCharType="begin"/>
        </w:r>
        <w:r w:rsidR="007E1037">
          <w:rPr>
            <w:noProof/>
            <w:webHidden/>
          </w:rPr>
          <w:instrText xml:space="preserve"> PAGEREF _Toc8806357 \h </w:instrText>
        </w:r>
        <w:r w:rsidR="007E1037">
          <w:rPr>
            <w:noProof/>
            <w:webHidden/>
          </w:rPr>
        </w:r>
        <w:r w:rsidR="007E1037">
          <w:rPr>
            <w:noProof/>
            <w:webHidden/>
          </w:rPr>
          <w:fldChar w:fldCharType="separate"/>
        </w:r>
        <w:r w:rsidR="0013073A">
          <w:rPr>
            <w:noProof/>
            <w:webHidden/>
          </w:rPr>
          <w:t>59</w:t>
        </w:r>
        <w:r w:rsidR="007E1037">
          <w:rPr>
            <w:noProof/>
            <w:webHidden/>
          </w:rPr>
          <w:fldChar w:fldCharType="end"/>
        </w:r>
      </w:hyperlink>
    </w:p>
    <w:p w14:paraId="19C336A7" w14:textId="386A7DC1" w:rsidR="007E1037" w:rsidRDefault="00545D17">
      <w:pPr>
        <w:pStyle w:val="TableofFigures"/>
        <w:tabs>
          <w:tab w:val="right" w:leader="dot" w:pos="9350"/>
        </w:tabs>
        <w:rPr>
          <w:rFonts w:asciiTheme="minorHAnsi" w:eastAsiaTheme="minorEastAsia" w:hAnsiTheme="minorHAnsi"/>
          <w:noProof/>
          <w:lang w:val="en-CA"/>
        </w:rPr>
      </w:pPr>
      <w:hyperlink w:anchor="_Toc8806358" w:history="1">
        <w:r w:rsidR="007E1037" w:rsidRPr="00D62649">
          <w:rPr>
            <w:rStyle w:val="Hyperlink"/>
            <w:noProof/>
          </w:rPr>
          <w:t>Figure 7</w:t>
        </w:r>
        <w:r w:rsidR="007E1037" w:rsidRPr="00D62649">
          <w:rPr>
            <w:rStyle w:val="Hyperlink"/>
            <w:noProof/>
          </w:rPr>
          <w:noBreakHyphen/>
          <w:t>4 - DC/DC Converter Board Layout</w:t>
        </w:r>
        <w:r w:rsidR="007E1037">
          <w:rPr>
            <w:noProof/>
            <w:webHidden/>
          </w:rPr>
          <w:tab/>
        </w:r>
        <w:r w:rsidR="007E1037">
          <w:rPr>
            <w:noProof/>
            <w:webHidden/>
          </w:rPr>
          <w:fldChar w:fldCharType="begin"/>
        </w:r>
        <w:r w:rsidR="007E1037">
          <w:rPr>
            <w:noProof/>
            <w:webHidden/>
          </w:rPr>
          <w:instrText xml:space="preserve"> PAGEREF _Toc8806358 \h </w:instrText>
        </w:r>
        <w:r w:rsidR="007E1037">
          <w:rPr>
            <w:noProof/>
            <w:webHidden/>
          </w:rPr>
        </w:r>
        <w:r w:rsidR="007E1037">
          <w:rPr>
            <w:noProof/>
            <w:webHidden/>
          </w:rPr>
          <w:fldChar w:fldCharType="separate"/>
        </w:r>
        <w:r w:rsidR="0013073A">
          <w:rPr>
            <w:noProof/>
            <w:webHidden/>
          </w:rPr>
          <w:t>61</w:t>
        </w:r>
        <w:r w:rsidR="007E1037">
          <w:rPr>
            <w:noProof/>
            <w:webHidden/>
          </w:rPr>
          <w:fldChar w:fldCharType="end"/>
        </w:r>
      </w:hyperlink>
    </w:p>
    <w:p w14:paraId="711462A2" w14:textId="581128DD" w:rsidR="007E1037" w:rsidRDefault="00545D17">
      <w:pPr>
        <w:pStyle w:val="TableofFigures"/>
        <w:tabs>
          <w:tab w:val="right" w:leader="dot" w:pos="9350"/>
        </w:tabs>
        <w:rPr>
          <w:rFonts w:asciiTheme="minorHAnsi" w:eastAsiaTheme="minorEastAsia" w:hAnsiTheme="minorHAnsi"/>
          <w:noProof/>
          <w:lang w:val="en-CA"/>
        </w:rPr>
      </w:pPr>
      <w:hyperlink w:anchor="_Toc8806359" w:history="1">
        <w:r w:rsidR="007E1037" w:rsidRPr="00D62649">
          <w:rPr>
            <w:rStyle w:val="Hyperlink"/>
            <w:noProof/>
          </w:rPr>
          <w:t>Figure 7</w:t>
        </w:r>
        <w:r w:rsidR="007E1037" w:rsidRPr="00D62649">
          <w:rPr>
            <w:rStyle w:val="Hyperlink"/>
            <w:noProof/>
          </w:rPr>
          <w:noBreakHyphen/>
          <w:t>5 – DC/DC Converter Schematic</w:t>
        </w:r>
        <w:r w:rsidR="007E1037">
          <w:rPr>
            <w:noProof/>
            <w:webHidden/>
          </w:rPr>
          <w:tab/>
        </w:r>
        <w:r w:rsidR="007E1037">
          <w:rPr>
            <w:noProof/>
            <w:webHidden/>
          </w:rPr>
          <w:fldChar w:fldCharType="begin"/>
        </w:r>
        <w:r w:rsidR="007E1037">
          <w:rPr>
            <w:noProof/>
            <w:webHidden/>
          </w:rPr>
          <w:instrText xml:space="preserve"> PAGEREF _Toc8806359 \h </w:instrText>
        </w:r>
        <w:r w:rsidR="007E1037">
          <w:rPr>
            <w:noProof/>
            <w:webHidden/>
          </w:rPr>
        </w:r>
        <w:r w:rsidR="007E1037">
          <w:rPr>
            <w:noProof/>
            <w:webHidden/>
          </w:rPr>
          <w:fldChar w:fldCharType="separate"/>
        </w:r>
        <w:r w:rsidR="0013073A">
          <w:rPr>
            <w:noProof/>
            <w:webHidden/>
          </w:rPr>
          <w:t>61</w:t>
        </w:r>
        <w:r w:rsidR="007E1037">
          <w:rPr>
            <w:noProof/>
            <w:webHidden/>
          </w:rPr>
          <w:fldChar w:fldCharType="end"/>
        </w:r>
      </w:hyperlink>
    </w:p>
    <w:p w14:paraId="3618C302" w14:textId="79D3AC69" w:rsidR="007E1037" w:rsidRDefault="00545D17">
      <w:pPr>
        <w:pStyle w:val="TableofFigures"/>
        <w:tabs>
          <w:tab w:val="right" w:leader="dot" w:pos="9350"/>
        </w:tabs>
        <w:rPr>
          <w:rFonts w:asciiTheme="minorHAnsi" w:eastAsiaTheme="minorEastAsia" w:hAnsiTheme="minorHAnsi"/>
          <w:noProof/>
          <w:lang w:val="en-CA"/>
        </w:rPr>
      </w:pPr>
      <w:hyperlink w:anchor="_Toc8806360" w:history="1">
        <w:r w:rsidR="007E1037" w:rsidRPr="00D62649">
          <w:rPr>
            <w:rStyle w:val="Hyperlink"/>
            <w:noProof/>
          </w:rPr>
          <w:t>Figure 7</w:t>
        </w:r>
        <w:r w:rsidR="007E1037" w:rsidRPr="00D62649">
          <w:rPr>
            <w:rStyle w:val="Hyperlink"/>
            <w:noProof/>
          </w:rPr>
          <w:noBreakHyphen/>
          <w:t>6 - HVIB Circuit Schematic</w:t>
        </w:r>
        <w:r w:rsidR="007E1037">
          <w:rPr>
            <w:noProof/>
            <w:webHidden/>
          </w:rPr>
          <w:tab/>
        </w:r>
        <w:r w:rsidR="007E1037">
          <w:rPr>
            <w:noProof/>
            <w:webHidden/>
          </w:rPr>
          <w:fldChar w:fldCharType="begin"/>
        </w:r>
        <w:r w:rsidR="007E1037">
          <w:rPr>
            <w:noProof/>
            <w:webHidden/>
          </w:rPr>
          <w:instrText xml:space="preserve"> PAGEREF _Toc8806360 \h </w:instrText>
        </w:r>
        <w:r w:rsidR="007E1037">
          <w:rPr>
            <w:noProof/>
            <w:webHidden/>
          </w:rPr>
        </w:r>
        <w:r w:rsidR="007E1037">
          <w:rPr>
            <w:noProof/>
            <w:webHidden/>
          </w:rPr>
          <w:fldChar w:fldCharType="separate"/>
        </w:r>
        <w:r w:rsidR="0013073A">
          <w:rPr>
            <w:noProof/>
            <w:webHidden/>
          </w:rPr>
          <w:t>63</w:t>
        </w:r>
        <w:r w:rsidR="007E1037">
          <w:rPr>
            <w:noProof/>
            <w:webHidden/>
          </w:rPr>
          <w:fldChar w:fldCharType="end"/>
        </w:r>
      </w:hyperlink>
    </w:p>
    <w:p w14:paraId="6EFDFBC4" w14:textId="761428F1" w:rsidR="007E1037" w:rsidRDefault="00545D17">
      <w:pPr>
        <w:pStyle w:val="TableofFigures"/>
        <w:tabs>
          <w:tab w:val="right" w:leader="dot" w:pos="9350"/>
        </w:tabs>
        <w:rPr>
          <w:rFonts w:asciiTheme="minorHAnsi" w:eastAsiaTheme="minorEastAsia" w:hAnsiTheme="minorHAnsi"/>
          <w:noProof/>
          <w:lang w:val="en-CA"/>
        </w:rPr>
      </w:pPr>
      <w:hyperlink w:anchor="_Toc8806361" w:history="1">
        <w:r w:rsidR="007E1037" w:rsidRPr="00D62649">
          <w:rPr>
            <w:rStyle w:val="Hyperlink"/>
            <w:noProof/>
          </w:rPr>
          <w:t>Figure 7</w:t>
        </w:r>
        <w:r w:rsidR="007E1037" w:rsidRPr="00D62649">
          <w:rPr>
            <w:rStyle w:val="Hyperlink"/>
            <w:noProof/>
          </w:rPr>
          <w:noBreakHyphen/>
          <w:t>7 - HVIB PCB Layout</w:t>
        </w:r>
        <w:r w:rsidR="007E1037">
          <w:rPr>
            <w:noProof/>
            <w:webHidden/>
          </w:rPr>
          <w:tab/>
        </w:r>
        <w:r w:rsidR="007E1037">
          <w:rPr>
            <w:noProof/>
            <w:webHidden/>
          </w:rPr>
          <w:fldChar w:fldCharType="begin"/>
        </w:r>
        <w:r w:rsidR="007E1037">
          <w:rPr>
            <w:noProof/>
            <w:webHidden/>
          </w:rPr>
          <w:instrText xml:space="preserve"> PAGEREF _Toc8806361 \h </w:instrText>
        </w:r>
        <w:r w:rsidR="007E1037">
          <w:rPr>
            <w:noProof/>
            <w:webHidden/>
          </w:rPr>
        </w:r>
        <w:r w:rsidR="007E1037">
          <w:rPr>
            <w:noProof/>
            <w:webHidden/>
          </w:rPr>
          <w:fldChar w:fldCharType="separate"/>
        </w:r>
        <w:r w:rsidR="0013073A">
          <w:rPr>
            <w:noProof/>
            <w:webHidden/>
          </w:rPr>
          <w:t>64</w:t>
        </w:r>
        <w:r w:rsidR="007E1037">
          <w:rPr>
            <w:noProof/>
            <w:webHidden/>
          </w:rPr>
          <w:fldChar w:fldCharType="end"/>
        </w:r>
      </w:hyperlink>
    </w:p>
    <w:p w14:paraId="72A3D3EC" w14:textId="2B8D31DB" w:rsidR="005A1B04" w:rsidRDefault="00360690">
      <w:pPr>
        <w:rPr>
          <w:rFonts w:eastAsiaTheme="majorEastAsia" w:cstheme="majorBidi"/>
          <w:color w:val="2E74B5" w:themeColor="accent1" w:themeShade="BF"/>
          <w:sz w:val="32"/>
          <w:szCs w:val="32"/>
        </w:rPr>
      </w:pPr>
      <w:r>
        <w:rPr>
          <w:rFonts w:eastAsiaTheme="majorEastAsia" w:cstheme="majorBidi"/>
          <w:color w:val="2E74B5" w:themeColor="accent1" w:themeShade="BF"/>
          <w:sz w:val="32"/>
          <w:szCs w:val="32"/>
          <w:shd w:val="clear" w:color="auto" w:fill="E6E6E6"/>
        </w:rPr>
        <w:fldChar w:fldCharType="end"/>
      </w:r>
    </w:p>
    <w:p w14:paraId="0D0B940D" w14:textId="77777777" w:rsidR="00EC7829" w:rsidRDefault="00EC7829">
      <w:pPr>
        <w:rPr>
          <w:rFonts w:eastAsiaTheme="majorEastAsia" w:cstheme="majorBidi"/>
          <w:color w:val="2E74B5" w:themeColor="accent1" w:themeShade="BF"/>
          <w:sz w:val="32"/>
          <w:szCs w:val="32"/>
        </w:rPr>
      </w:pPr>
      <w:r>
        <w:br w:type="page"/>
      </w:r>
    </w:p>
    <w:p w14:paraId="0AF953C3" w14:textId="77777777" w:rsidR="005A1B04" w:rsidRDefault="005A1B04" w:rsidP="005A1B04">
      <w:pPr>
        <w:pStyle w:val="TOCHeading"/>
      </w:pPr>
      <w:r>
        <w:lastRenderedPageBreak/>
        <w:t>Table of Tables</w:t>
      </w:r>
    </w:p>
    <w:p w14:paraId="6BEA843E" w14:textId="3654474E" w:rsidR="007E1037" w:rsidRDefault="00360690">
      <w:pPr>
        <w:pStyle w:val="TableofFigures"/>
        <w:tabs>
          <w:tab w:val="right" w:leader="dot" w:pos="9350"/>
        </w:tabs>
        <w:rPr>
          <w:rFonts w:asciiTheme="minorHAnsi" w:eastAsiaTheme="minorEastAsia" w:hAnsiTheme="minorHAnsi"/>
          <w:noProof/>
          <w:lang w:val="en-CA"/>
        </w:rPr>
      </w:pPr>
      <w:r>
        <w:rPr>
          <w:color w:val="2B579A"/>
          <w:shd w:val="clear" w:color="auto" w:fill="E6E6E6"/>
        </w:rPr>
        <w:fldChar w:fldCharType="begin"/>
      </w:r>
      <w:r w:rsidR="005A1B04">
        <w:instrText xml:space="preserve"> TOC \c "Table" </w:instrText>
      </w:r>
      <w:r>
        <w:rPr>
          <w:color w:val="2B579A"/>
          <w:shd w:val="clear" w:color="auto" w:fill="E6E6E6"/>
        </w:rPr>
        <w:fldChar w:fldCharType="separate"/>
      </w:r>
      <w:r w:rsidR="007E1037">
        <w:rPr>
          <w:noProof/>
        </w:rPr>
        <w:t>Table 1</w:t>
      </w:r>
      <w:r w:rsidR="007E1037">
        <w:rPr>
          <w:noProof/>
        </w:rPr>
        <w:noBreakHyphen/>
        <w:t>1 - High Level Specifications</w:t>
      </w:r>
      <w:r w:rsidR="007E1037">
        <w:rPr>
          <w:noProof/>
        </w:rPr>
        <w:tab/>
      </w:r>
      <w:r w:rsidR="007E1037">
        <w:rPr>
          <w:noProof/>
        </w:rPr>
        <w:fldChar w:fldCharType="begin"/>
      </w:r>
      <w:r w:rsidR="007E1037">
        <w:rPr>
          <w:noProof/>
        </w:rPr>
        <w:instrText xml:space="preserve"> PAGEREF _Toc8806281 \h </w:instrText>
      </w:r>
      <w:r w:rsidR="007E1037">
        <w:rPr>
          <w:noProof/>
        </w:rPr>
      </w:r>
      <w:r w:rsidR="007E1037">
        <w:rPr>
          <w:noProof/>
        </w:rPr>
        <w:fldChar w:fldCharType="separate"/>
      </w:r>
      <w:r w:rsidR="0013073A">
        <w:rPr>
          <w:noProof/>
        </w:rPr>
        <w:t>7</w:t>
      </w:r>
      <w:r w:rsidR="007E1037">
        <w:rPr>
          <w:noProof/>
        </w:rPr>
        <w:fldChar w:fldCharType="end"/>
      </w:r>
    </w:p>
    <w:p w14:paraId="1EE03536" w14:textId="71276FFB" w:rsidR="007E1037" w:rsidRDefault="007E1037">
      <w:pPr>
        <w:pStyle w:val="TableofFigures"/>
        <w:tabs>
          <w:tab w:val="right" w:leader="dot" w:pos="9350"/>
        </w:tabs>
        <w:rPr>
          <w:rFonts w:asciiTheme="minorHAnsi" w:eastAsiaTheme="minorEastAsia" w:hAnsiTheme="minorHAnsi"/>
          <w:noProof/>
          <w:lang w:val="en-CA"/>
        </w:rPr>
      </w:pPr>
      <w:r w:rsidRPr="009D796B">
        <w:rPr>
          <w:noProof/>
          <w:color w:val="FF0000"/>
        </w:rPr>
        <w:t>Table 2</w:t>
      </w:r>
      <w:r w:rsidRPr="009D796B">
        <w:rPr>
          <w:noProof/>
          <w:color w:val="FF0000"/>
        </w:rPr>
        <w:noBreakHyphen/>
        <w:t>1- Fuse Tree Diagram</w:t>
      </w:r>
      <w:r>
        <w:rPr>
          <w:noProof/>
        </w:rPr>
        <w:tab/>
      </w:r>
      <w:r>
        <w:rPr>
          <w:noProof/>
        </w:rPr>
        <w:fldChar w:fldCharType="begin"/>
      </w:r>
      <w:r>
        <w:rPr>
          <w:noProof/>
        </w:rPr>
        <w:instrText xml:space="preserve"> PAGEREF _Toc8806282 \h </w:instrText>
      </w:r>
      <w:r>
        <w:rPr>
          <w:noProof/>
        </w:rPr>
      </w:r>
      <w:r>
        <w:rPr>
          <w:noProof/>
        </w:rPr>
        <w:fldChar w:fldCharType="separate"/>
      </w:r>
      <w:r w:rsidR="0013073A">
        <w:rPr>
          <w:noProof/>
        </w:rPr>
        <w:t>8</w:t>
      </w:r>
      <w:r>
        <w:rPr>
          <w:noProof/>
        </w:rPr>
        <w:fldChar w:fldCharType="end"/>
      </w:r>
    </w:p>
    <w:p w14:paraId="1A6627AB" w14:textId="46738F2D" w:rsidR="007E1037" w:rsidRDefault="007E1037">
      <w:pPr>
        <w:pStyle w:val="TableofFigures"/>
        <w:tabs>
          <w:tab w:val="right" w:leader="dot" w:pos="9350"/>
        </w:tabs>
        <w:rPr>
          <w:rFonts w:asciiTheme="minorHAnsi" w:eastAsiaTheme="minorEastAsia" w:hAnsiTheme="minorHAnsi"/>
          <w:noProof/>
          <w:lang w:val="en-CA"/>
        </w:rPr>
      </w:pPr>
      <w:r>
        <w:rPr>
          <w:noProof/>
        </w:rPr>
        <w:t>Table 2</w:t>
      </w:r>
      <w:r>
        <w:rPr>
          <w:noProof/>
        </w:rPr>
        <w:noBreakHyphen/>
        <w:t>2 - Fuse Specifications</w:t>
      </w:r>
      <w:r>
        <w:rPr>
          <w:noProof/>
        </w:rPr>
        <w:tab/>
      </w:r>
      <w:r>
        <w:rPr>
          <w:noProof/>
        </w:rPr>
        <w:fldChar w:fldCharType="begin"/>
      </w:r>
      <w:r>
        <w:rPr>
          <w:noProof/>
        </w:rPr>
        <w:instrText xml:space="preserve"> PAGEREF _Toc8806283 \h </w:instrText>
      </w:r>
      <w:r>
        <w:rPr>
          <w:noProof/>
        </w:rPr>
      </w:r>
      <w:r>
        <w:rPr>
          <w:noProof/>
        </w:rPr>
        <w:fldChar w:fldCharType="separate"/>
      </w:r>
      <w:r w:rsidR="0013073A">
        <w:rPr>
          <w:noProof/>
        </w:rPr>
        <w:t>8</w:t>
      </w:r>
      <w:r>
        <w:rPr>
          <w:noProof/>
        </w:rPr>
        <w:fldChar w:fldCharType="end"/>
      </w:r>
    </w:p>
    <w:p w14:paraId="5C0C96CC" w14:textId="2C865CCF" w:rsidR="007E1037" w:rsidRDefault="007E1037">
      <w:pPr>
        <w:pStyle w:val="TableofFigures"/>
        <w:tabs>
          <w:tab w:val="right" w:leader="dot" w:pos="9350"/>
        </w:tabs>
        <w:rPr>
          <w:rFonts w:asciiTheme="minorHAnsi" w:eastAsiaTheme="minorEastAsia" w:hAnsiTheme="minorHAnsi"/>
          <w:noProof/>
          <w:lang w:val="en-CA"/>
        </w:rPr>
      </w:pPr>
      <w:r>
        <w:rPr>
          <w:noProof/>
        </w:rPr>
        <w:t>Table 2</w:t>
      </w:r>
      <w:r>
        <w:rPr>
          <w:noProof/>
        </w:rPr>
        <w:noBreakHyphen/>
        <w:t>3 - Conductor Specifications</w:t>
      </w:r>
      <w:r>
        <w:rPr>
          <w:noProof/>
        </w:rPr>
        <w:tab/>
      </w:r>
      <w:r>
        <w:rPr>
          <w:noProof/>
        </w:rPr>
        <w:fldChar w:fldCharType="begin"/>
      </w:r>
      <w:r>
        <w:rPr>
          <w:noProof/>
        </w:rPr>
        <w:instrText xml:space="preserve"> PAGEREF _Toc8806284 \h </w:instrText>
      </w:r>
      <w:r>
        <w:rPr>
          <w:noProof/>
        </w:rPr>
      </w:r>
      <w:r>
        <w:rPr>
          <w:noProof/>
        </w:rPr>
        <w:fldChar w:fldCharType="separate"/>
      </w:r>
      <w:r w:rsidR="0013073A">
        <w:rPr>
          <w:noProof/>
        </w:rPr>
        <w:t>9</w:t>
      </w:r>
      <w:r>
        <w:rPr>
          <w:noProof/>
        </w:rPr>
        <w:fldChar w:fldCharType="end"/>
      </w:r>
    </w:p>
    <w:p w14:paraId="6A01FB7B" w14:textId="461E4BDA" w:rsidR="007E1037" w:rsidRDefault="007E1037">
      <w:pPr>
        <w:pStyle w:val="TableofFigures"/>
        <w:tabs>
          <w:tab w:val="right" w:leader="dot" w:pos="9350"/>
        </w:tabs>
        <w:rPr>
          <w:rFonts w:asciiTheme="minorHAnsi" w:eastAsiaTheme="minorEastAsia" w:hAnsiTheme="minorHAnsi"/>
          <w:noProof/>
          <w:lang w:val="en-CA"/>
        </w:rPr>
      </w:pPr>
      <w:r>
        <w:rPr>
          <w:noProof/>
        </w:rPr>
        <w:t>Table 2</w:t>
      </w:r>
      <w:r>
        <w:rPr>
          <w:noProof/>
        </w:rPr>
        <w:noBreakHyphen/>
        <w:t>4- Connector Specifications</w:t>
      </w:r>
      <w:r>
        <w:rPr>
          <w:noProof/>
        </w:rPr>
        <w:tab/>
      </w:r>
      <w:r>
        <w:rPr>
          <w:noProof/>
        </w:rPr>
        <w:fldChar w:fldCharType="begin"/>
      </w:r>
      <w:r>
        <w:rPr>
          <w:noProof/>
        </w:rPr>
        <w:instrText xml:space="preserve"> PAGEREF _Toc8806285 \h </w:instrText>
      </w:r>
      <w:r>
        <w:rPr>
          <w:noProof/>
        </w:rPr>
      </w:r>
      <w:r>
        <w:rPr>
          <w:noProof/>
        </w:rPr>
        <w:fldChar w:fldCharType="separate"/>
      </w:r>
      <w:r w:rsidR="0013073A">
        <w:rPr>
          <w:noProof/>
        </w:rPr>
        <w:t>9</w:t>
      </w:r>
      <w:r>
        <w:rPr>
          <w:noProof/>
        </w:rPr>
        <w:fldChar w:fldCharType="end"/>
      </w:r>
    </w:p>
    <w:p w14:paraId="691982AF" w14:textId="1BBCC79C" w:rsidR="007E1037" w:rsidRDefault="007E1037">
      <w:pPr>
        <w:pStyle w:val="TableofFigures"/>
        <w:tabs>
          <w:tab w:val="right" w:leader="dot" w:pos="9350"/>
        </w:tabs>
        <w:rPr>
          <w:rFonts w:asciiTheme="minorHAnsi" w:eastAsiaTheme="minorEastAsia" w:hAnsiTheme="minorHAnsi"/>
          <w:noProof/>
          <w:lang w:val="en-CA"/>
        </w:rPr>
      </w:pPr>
      <w:r>
        <w:rPr>
          <w:noProof/>
        </w:rPr>
        <w:t>Table 3</w:t>
      </w:r>
      <w:r>
        <w:rPr>
          <w:noProof/>
        </w:rPr>
        <w:noBreakHyphen/>
        <w:t>1 - Shutdown Circuit Loads</w:t>
      </w:r>
      <w:r>
        <w:rPr>
          <w:noProof/>
        </w:rPr>
        <w:tab/>
      </w:r>
      <w:r>
        <w:rPr>
          <w:noProof/>
        </w:rPr>
        <w:fldChar w:fldCharType="begin"/>
      </w:r>
      <w:r>
        <w:rPr>
          <w:noProof/>
        </w:rPr>
        <w:instrText xml:space="preserve"> PAGEREF _Toc8806286 \h </w:instrText>
      </w:r>
      <w:r>
        <w:rPr>
          <w:noProof/>
        </w:rPr>
      </w:r>
      <w:r>
        <w:rPr>
          <w:noProof/>
        </w:rPr>
        <w:fldChar w:fldCharType="separate"/>
      </w:r>
      <w:r w:rsidR="0013073A">
        <w:rPr>
          <w:noProof/>
        </w:rPr>
        <w:t>11</w:t>
      </w:r>
      <w:r>
        <w:rPr>
          <w:noProof/>
        </w:rPr>
        <w:fldChar w:fldCharType="end"/>
      </w:r>
    </w:p>
    <w:p w14:paraId="12B76E16" w14:textId="725A1A30" w:rsidR="007E1037" w:rsidRDefault="007E1037">
      <w:pPr>
        <w:pStyle w:val="TableofFigures"/>
        <w:tabs>
          <w:tab w:val="right" w:leader="dot" w:pos="9350"/>
        </w:tabs>
        <w:rPr>
          <w:rFonts w:asciiTheme="minorHAnsi" w:eastAsiaTheme="minorEastAsia" w:hAnsiTheme="minorHAnsi"/>
          <w:noProof/>
          <w:lang w:val="en-CA"/>
        </w:rPr>
      </w:pPr>
      <w:r>
        <w:rPr>
          <w:noProof/>
        </w:rPr>
        <w:t>Table 3</w:t>
      </w:r>
      <w:r>
        <w:rPr>
          <w:noProof/>
        </w:rPr>
        <w:noBreakHyphen/>
        <w:t>2 - IMD Specifications</w:t>
      </w:r>
      <w:r>
        <w:rPr>
          <w:noProof/>
        </w:rPr>
        <w:tab/>
      </w:r>
      <w:r>
        <w:rPr>
          <w:noProof/>
        </w:rPr>
        <w:fldChar w:fldCharType="begin"/>
      </w:r>
      <w:r>
        <w:rPr>
          <w:noProof/>
        </w:rPr>
        <w:instrText xml:space="preserve"> PAGEREF _Toc8806287 \h </w:instrText>
      </w:r>
      <w:r>
        <w:rPr>
          <w:noProof/>
        </w:rPr>
      </w:r>
      <w:r>
        <w:rPr>
          <w:noProof/>
        </w:rPr>
        <w:fldChar w:fldCharType="separate"/>
      </w:r>
      <w:r w:rsidR="0013073A">
        <w:rPr>
          <w:noProof/>
        </w:rPr>
        <w:t>11</w:t>
      </w:r>
      <w:r>
        <w:rPr>
          <w:noProof/>
        </w:rPr>
        <w:fldChar w:fldCharType="end"/>
      </w:r>
    </w:p>
    <w:p w14:paraId="2206F4CC" w14:textId="23728A9B" w:rsidR="007E1037" w:rsidRDefault="007E1037">
      <w:pPr>
        <w:pStyle w:val="TableofFigures"/>
        <w:tabs>
          <w:tab w:val="right" w:leader="dot" w:pos="9350"/>
        </w:tabs>
        <w:rPr>
          <w:rFonts w:asciiTheme="minorHAnsi" w:eastAsiaTheme="minorEastAsia" w:hAnsiTheme="minorHAnsi"/>
          <w:noProof/>
          <w:lang w:val="en-CA"/>
        </w:rPr>
      </w:pPr>
      <w:r>
        <w:rPr>
          <w:noProof/>
        </w:rPr>
        <w:t>Table 3</w:t>
      </w:r>
      <w:r>
        <w:rPr>
          <w:noProof/>
        </w:rPr>
        <w:noBreakHyphen/>
        <w:t>3 - BSPD Current Sensor Specifications</w:t>
      </w:r>
      <w:r>
        <w:rPr>
          <w:noProof/>
        </w:rPr>
        <w:tab/>
      </w:r>
      <w:r>
        <w:rPr>
          <w:noProof/>
        </w:rPr>
        <w:fldChar w:fldCharType="begin"/>
      </w:r>
      <w:r>
        <w:rPr>
          <w:noProof/>
        </w:rPr>
        <w:instrText xml:space="preserve"> PAGEREF _Toc8806288 \h </w:instrText>
      </w:r>
      <w:r>
        <w:rPr>
          <w:noProof/>
        </w:rPr>
      </w:r>
      <w:r>
        <w:rPr>
          <w:noProof/>
        </w:rPr>
        <w:fldChar w:fldCharType="separate"/>
      </w:r>
      <w:r w:rsidR="0013073A">
        <w:rPr>
          <w:noProof/>
        </w:rPr>
        <w:t>15</w:t>
      </w:r>
      <w:r>
        <w:rPr>
          <w:noProof/>
        </w:rPr>
        <w:fldChar w:fldCharType="end"/>
      </w:r>
    </w:p>
    <w:p w14:paraId="7FE9EF6D" w14:textId="2C74C74C" w:rsidR="007E1037" w:rsidRDefault="007E1037">
      <w:pPr>
        <w:pStyle w:val="TableofFigures"/>
        <w:tabs>
          <w:tab w:val="right" w:leader="dot" w:pos="9350"/>
        </w:tabs>
        <w:rPr>
          <w:rFonts w:asciiTheme="minorHAnsi" w:eastAsiaTheme="minorEastAsia" w:hAnsiTheme="minorHAnsi"/>
          <w:noProof/>
          <w:lang w:val="en-CA"/>
        </w:rPr>
      </w:pPr>
      <w:r>
        <w:rPr>
          <w:noProof/>
        </w:rPr>
        <w:t>Table 3</w:t>
      </w:r>
      <w:r>
        <w:rPr>
          <w:noProof/>
        </w:rPr>
        <w:noBreakHyphen/>
        <w:t>4 - BSPD Operation Details</w:t>
      </w:r>
      <w:r>
        <w:rPr>
          <w:noProof/>
        </w:rPr>
        <w:tab/>
      </w:r>
      <w:r>
        <w:rPr>
          <w:noProof/>
        </w:rPr>
        <w:fldChar w:fldCharType="begin"/>
      </w:r>
      <w:r>
        <w:rPr>
          <w:noProof/>
        </w:rPr>
        <w:instrText xml:space="preserve"> PAGEREF _Toc8806289 \h </w:instrText>
      </w:r>
      <w:r>
        <w:rPr>
          <w:noProof/>
        </w:rPr>
      </w:r>
      <w:r>
        <w:rPr>
          <w:noProof/>
        </w:rPr>
        <w:fldChar w:fldCharType="separate"/>
      </w:r>
      <w:r w:rsidR="0013073A">
        <w:rPr>
          <w:noProof/>
        </w:rPr>
        <w:t>15</w:t>
      </w:r>
      <w:r>
        <w:rPr>
          <w:noProof/>
        </w:rPr>
        <w:fldChar w:fldCharType="end"/>
      </w:r>
    </w:p>
    <w:p w14:paraId="4C932713" w14:textId="2292C117"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1 - TSAL Specifications</w:t>
      </w:r>
      <w:r>
        <w:rPr>
          <w:noProof/>
        </w:rPr>
        <w:tab/>
      </w:r>
      <w:r>
        <w:rPr>
          <w:noProof/>
        </w:rPr>
        <w:fldChar w:fldCharType="begin"/>
      </w:r>
      <w:r>
        <w:rPr>
          <w:noProof/>
        </w:rPr>
        <w:instrText xml:space="preserve"> PAGEREF _Toc8806290 \h </w:instrText>
      </w:r>
      <w:r>
        <w:rPr>
          <w:noProof/>
        </w:rPr>
      </w:r>
      <w:r>
        <w:rPr>
          <w:noProof/>
        </w:rPr>
        <w:fldChar w:fldCharType="separate"/>
      </w:r>
      <w:r w:rsidR="0013073A">
        <w:rPr>
          <w:noProof/>
        </w:rPr>
        <w:t>21</w:t>
      </w:r>
      <w:r>
        <w:rPr>
          <w:noProof/>
        </w:rPr>
        <w:fldChar w:fldCharType="end"/>
      </w:r>
    </w:p>
    <w:p w14:paraId="444EF51E" w14:textId="56048B99"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2 - Measurement Point Specifications</w:t>
      </w:r>
      <w:r>
        <w:rPr>
          <w:noProof/>
        </w:rPr>
        <w:tab/>
      </w:r>
      <w:r>
        <w:rPr>
          <w:noProof/>
        </w:rPr>
        <w:fldChar w:fldCharType="begin"/>
      </w:r>
      <w:r>
        <w:rPr>
          <w:noProof/>
        </w:rPr>
        <w:instrText xml:space="preserve"> PAGEREF _Toc8806291 \h </w:instrText>
      </w:r>
      <w:r>
        <w:rPr>
          <w:noProof/>
        </w:rPr>
      </w:r>
      <w:r>
        <w:rPr>
          <w:noProof/>
        </w:rPr>
        <w:fldChar w:fldCharType="separate"/>
      </w:r>
      <w:r w:rsidR="0013073A">
        <w:rPr>
          <w:noProof/>
        </w:rPr>
        <w:t>25</w:t>
      </w:r>
      <w:r>
        <w:rPr>
          <w:noProof/>
        </w:rPr>
        <w:fldChar w:fldCharType="end"/>
      </w:r>
    </w:p>
    <w:p w14:paraId="241E6B59" w14:textId="5F40F5A1"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3 - TSMP Protection Resistor Specifications</w:t>
      </w:r>
      <w:r>
        <w:rPr>
          <w:noProof/>
        </w:rPr>
        <w:tab/>
      </w:r>
      <w:r>
        <w:rPr>
          <w:noProof/>
        </w:rPr>
        <w:fldChar w:fldCharType="begin"/>
      </w:r>
      <w:r>
        <w:rPr>
          <w:noProof/>
        </w:rPr>
        <w:instrText xml:space="preserve"> PAGEREF _Toc8806292 \h </w:instrText>
      </w:r>
      <w:r>
        <w:rPr>
          <w:noProof/>
        </w:rPr>
      </w:r>
      <w:r>
        <w:rPr>
          <w:noProof/>
        </w:rPr>
        <w:fldChar w:fldCharType="separate"/>
      </w:r>
      <w:r w:rsidR="0013073A">
        <w:rPr>
          <w:noProof/>
        </w:rPr>
        <w:t>26</w:t>
      </w:r>
      <w:r>
        <w:rPr>
          <w:noProof/>
        </w:rPr>
        <w:fldChar w:fldCharType="end"/>
      </w:r>
    </w:p>
    <w:p w14:paraId="3E08FAF1" w14:textId="01D2B12B"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4 - HVD Specifications</w:t>
      </w:r>
      <w:r>
        <w:rPr>
          <w:noProof/>
        </w:rPr>
        <w:tab/>
      </w:r>
      <w:r>
        <w:rPr>
          <w:noProof/>
        </w:rPr>
        <w:fldChar w:fldCharType="begin"/>
      </w:r>
      <w:r>
        <w:rPr>
          <w:noProof/>
        </w:rPr>
        <w:instrText xml:space="preserve"> PAGEREF _Toc8806293 \h </w:instrText>
      </w:r>
      <w:r>
        <w:rPr>
          <w:noProof/>
        </w:rPr>
      </w:r>
      <w:r>
        <w:rPr>
          <w:noProof/>
        </w:rPr>
        <w:fldChar w:fldCharType="separate"/>
      </w:r>
      <w:r w:rsidR="0013073A">
        <w:rPr>
          <w:noProof/>
        </w:rPr>
        <w:t>28</w:t>
      </w:r>
      <w:r>
        <w:rPr>
          <w:noProof/>
        </w:rPr>
        <w:fldChar w:fldCharType="end"/>
      </w:r>
    </w:p>
    <w:p w14:paraId="798FBF92" w14:textId="54F2DFDB"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5 - RTDS Specifications</w:t>
      </w:r>
      <w:r>
        <w:rPr>
          <w:noProof/>
        </w:rPr>
        <w:tab/>
      </w:r>
      <w:r>
        <w:rPr>
          <w:noProof/>
        </w:rPr>
        <w:fldChar w:fldCharType="begin"/>
      </w:r>
      <w:r>
        <w:rPr>
          <w:noProof/>
        </w:rPr>
        <w:instrText xml:space="preserve"> PAGEREF _Toc8806294 \h </w:instrText>
      </w:r>
      <w:r>
        <w:rPr>
          <w:noProof/>
        </w:rPr>
      </w:r>
      <w:r>
        <w:rPr>
          <w:noProof/>
        </w:rPr>
        <w:fldChar w:fldCharType="separate"/>
      </w:r>
      <w:r w:rsidR="0013073A">
        <w:rPr>
          <w:noProof/>
        </w:rPr>
        <w:t>29</w:t>
      </w:r>
      <w:r>
        <w:rPr>
          <w:noProof/>
        </w:rPr>
        <w:fldChar w:fldCharType="end"/>
      </w:r>
    </w:p>
    <w:p w14:paraId="1AB543F2" w14:textId="25D0448D"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6 - Discharge Resistor Specifications</w:t>
      </w:r>
      <w:r>
        <w:rPr>
          <w:noProof/>
        </w:rPr>
        <w:tab/>
      </w:r>
      <w:r>
        <w:rPr>
          <w:noProof/>
        </w:rPr>
        <w:fldChar w:fldCharType="begin"/>
      </w:r>
      <w:r>
        <w:rPr>
          <w:noProof/>
        </w:rPr>
        <w:instrText xml:space="preserve"> PAGEREF _Toc8806295 \h </w:instrText>
      </w:r>
      <w:r>
        <w:rPr>
          <w:noProof/>
        </w:rPr>
      </w:r>
      <w:r>
        <w:rPr>
          <w:noProof/>
        </w:rPr>
        <w:fldChar w:fldCharType="separate"/>
      </w:r>
      <w:r w:rsidR="0013073A">
        <w:rPr>
          <w:noProof/>
        </w:rPr>
        <w:t>30</w:t>
      </w:r>
      <w:r>
        <w:rPr>
          <w:noProof/>
        </w:rPr>
        <w:fldChar w:fldCharType="end"/>
      </w:r>
    </w:p>
    <w:p w14:paraId="36FC50CA" w14:textId="2D8B8B35"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7 - Discharge Relay Specifications</w:t>
      </w:r>
      <w:r>
        <w:rPr>
          <w:noProof/>
        </w:rPr>
        <w:tab/>
      </w:r>
      <w:r>
        <w:rPr>
          <w:noProof/>
        </w:rPr>
        <w:fldChar w:fldCharType="begin"/>
      </w:r>
      <w:r>
        <w:rPr>
          <w:noProof/>
        </w:rPr>
        <w:instrText xml:space="preserve"> PAGEREF _Toc8806296 \h </w:instrText>
      </w:r>
      <w:r>
        <w:rPr>
          <w:noProof/>
        </w:rPr>
      </w:r>
      <w:r>
        <w:rPr>
          <w:noProof/>
        </w:rPr>
        <w:fldChar w:fldCharType="separate"/>
      </w:r>
      <w:r w:rsidR="0013073A">
        <w:rPr>
          <w:noProof/>
        </w:rPr>
        <w:t>30</w:t>
      </w:r>
      <w:r>
        <w:rPr>
          <w:noProof/>
        </w:rPr>
        <w:fldChar w:fldCharType="end"/>
      </w:r>
    </w:p>
    <w:p w14:paraId="08B41FDE" w14:textId="0023E39E"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1 - Cell Specifications</w:t>
      </w:r>
      <w:r>
        <w:rPr>
          <w:noProof/>
        </w:rPr>
        <w:tab/>
      </w:r>
      <w:r>
        <w:rPr>
          <w:noProof/>
        </w:rPr>
        <w:fldChar w:fldCharType="begin"/>
      </w:r>
      <w:r>
        <w:rPr>
          <w:noProof/>
        </w:rPr>
        <w:instrText xml:space="preserve"> PAGEREF _Toc8806297 \h </w:instrText>
      </w:r>
      <w:r>
        <w:rPr>
          <w:noProof/>
        </w:rPr>
      </w:r>
      <w:r>
        <w:rPr>
          <w:noProof/>
        </w:rPr>
        <w:fldChar w:fldCharType="separate"/>
      </w:r>
      <w:r w:rsidR="0013073A">
        <w:rPr>
          <w:noProof/>
        </w:rPr>
        <w:t>33</w:t>
      </w:r>
      <w:r>
        <w:rPr>
          <w:noProof/>
        </w:rPr>
        <w:fldChar w:fldCharType="end"/>
      </w:r>
    </w:p>
    <w:p w14:paraId="013729E5" w14:textId="5497A77D"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2 - Segment Specifications</w:t>
      </w:r>
      <w:r>
        <w:rPr>
          <w:noProof/>
        </w:rPr>
        <w:tab/>
      </w:r>
      <w:r>
        <w:rPr>
          <w:noProof/>
        </w:rPr>
        <w:fldChar w:fldCharType="begin"/>
      </w:r>
      <w:r>
        <w:rPr>
          <w:noProof/>
        </w:rPr>
        <w:instrText xml:space="preserve"> PAGEREF _Toc8806298 \h </w:instrText>
      </w:r>
      <w:r>
        <w:rPr>
          <w:noProof/>
        </w:rPr>
      </w:r>
      <w:r>
        <w:rPr>
          <w:noProof/>
        </w:rPr>
        <w:fldChar w:fldCharType="separate"/>
      </w:r>
      <w:r w:rsidR="0013073A">
        <w:rPr>
          <w:noProof/>
        </w:rPr>
        <w:t>37</w:t>
      </w:r>
      <w:r>
        <w:rPr>
          <w:noProof/>
        </w:rPr>
        <w:fldChar w:fldCharType="end"/>
      </w:r>
    </w:p>
    <w:p w14:paraId="3C4EEA0B" w14:textId="213B5B37"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3 - Maintenance Plug Connector Specification</w:t>
      </w:r>
      <w:r>
        <w:rPr>
          <w:noProof/>
        </w:rPr>
        <w:tab/>
      </w:r>
      <w:r>
        <w:rPr>
          <w:noProof/>
        </w:rPr>
        <w:fldChar w:fldCharType="begin"/>
      </w:r>
      <w:r>
        <w:rPr>
          <w:noProof/>
        </w:rPr>
        <w:instrText xml:space="preserve"> PAGEREF _Toc8806299 \h </w:instrText>
      </w:r>
      <w:r>
        <w:rPr>
          <w:noProof/>
        </w:rPr>
      </w:r>
      <w:r>
        <w:rPr>
          <w:noProof/>
        </w:rPr>
        <w:fldChar w:fldCharType="separate"/>
      </w:r>
      <w:r w:rsidR="0013073A">
        <w:rPr>
          <w:noProof/>
        </w:rPr>
        <w:t>40</w:t>
      </w:r>
      <w:r>
        <w:rPr>
          <w:noProof/>
        </w:rPr>
        <w:fldChar w:fldCharType="end"/>
      </w:r>
    </w:p>
    <w:p w14:paraId="3A757626" w14:textId="5FBEB257"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4 - Precharge Resistor Specifications</w:t>
      </w:r>
      <w:r>
        <w:rPr>
          <w:noProof/>
        </w:rPr>
        <w:tab/>
      </w:r>
      <w:r>
        <w:rPr>
          <w:noProof/>
        </w:rPr>
        <w:fldChar w:fldCharType="begin"/>
      </w:r>
      <w:r>
        <w:rPr>
          <w:noProof/>
        </w:rPr>
        <w:instrText xml:space="preserve"> PAGEREF _Toc8806300 \h </w:instrText>
      </w:r>
      <w:r>
        <w:rPr>
          <w:noProof/>
        </w:rPr>
      </w:r>
      <w:r>
        <w:rPr>
          <w:noProof/>
        </w:rPr>
        <w:fldChar w:fldCharType="separate"/>
      </w:r>
      <w:r w:rsidR="0013073A">
        <w:rPr>
          <w:noProof/>
        </w:rPr>
        <w:t>43</w:t>
      </w:r>
      <w:r>
        <w:rPr>
          <w:noProof/>
        </w:rPr>
        <w:fldChar w:fldCharType="end"/>
      </w:r>
    </w:p>
    <w:p w14:paraId="4742600E" w14:textId="1490E415"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5 - Precharge Relay Specifications</w:t>
      </w:r>
      <w:r>
        <w:rPr>
          <w:noProof/>
        </w:rPr>
        <w:tab/>
      </w:r>
      <w:r>
        <w:rPr>
          <w:noProof/>
        </w:rPr>
        <w:fldChar w:fldCharType="begin"/>
      </w:r>
      <w:r>
        <w:rPr>
          <w:noProof/>
        </w:rPr>
        <w:instrText xml:space="preserve"> PAGEREF _Toc8806301 \h </w:instrText>
      </w:r>
      <w:r>
        <w:rPr>
          <w:noProof/>
        </w:rPr>
      </w:r>
      <w:r>
        <w:rPr>
          <w:noProof/>
        </w:rPr>
        <w:fldChar w:fldCharType="separate"/>
      </w:r>
      <w:r w:rsidR="0013073A">
        <w:rPr>
          <w:noProof/>
        </w:rPr>
        <w:t>43</w:t>
      </w:r>
      <w:r>
        <w:rPr>
          <w:noProof/>
        </w:rPr>
        <w:fldChar w:fldCharType="end"/>
      </w:r>
    </w:p>
    <w:p w14:paraId="586BC12A" w14:textId="04F46CEA"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6 - Temperature Sensor Specifications</w:t>
      </w:r>
      <w:r>
        <w:rPr>
          <w:noProof/>
        </w:rPr>
        <w:tab/>
      </w:r>
      <w:r>
        <w:rPr>
          <w:noProof/>
        </w:rPr>
        <w:fldChar w:fldCharType="begin"/>
      </w:r>
      <w:r>
        <w:rPr>
          <w:noProof/>
        </w:rPr>
        <w:instrText xml:space="preserve"> PAGEREF _Toc8806302 \h </w:instrText>
      </w:r>
      <w:r>
        <w:rPr>
          <w:noProof/>
        </w:rPr>
      </w:r>
      <w:r>
        <w:rPr>
          <w:noProof/>
        </w:rPr>
        <w:fldChar w:fldCharType="separate"/>
      </w:r>
      <w:r w:rsidR="0013073A">
        <w:rPr>
          <w:noProof/>
        </w:rPr>
        <w:t>47</w:t>
      </w:r>
      <w:r>
        <w:rPr>
          <w:noProof/>
        </w:rPr>
        <w:fldChar w:fldCharType="end"/>
      </w:r>
    </w:p>
    <w:p w14:paraId="38DE5E6C" w14:textId="7E6FE421"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7 - BMS Setpoints</w:t>
      </w:r>
      <w:r>
        <w:rPr>
          <w:noProof/>
        </w:rPr>
        <w:tab/>
      </w:r>
      <w:r>
        <w:rPr>
          <w:noProof/>
        </w:rPr>
        <w:fldChar w:fldCharType="begin"/>
      </w:r>
      <w:r>
        <w:rPr>
          <w:noProof/>
        </w:rPr>
        <w:instrText xml:space="preserve"> PAGEREF _Toc8806303 \h </w:instrText>
      </w:r>
      <w:r>
        <w:rPr>
          <w:noProof/>
        </w:rPr>
      </w:r>
      <w:r>
        <w:rPr>
          <w:noProof/>
        </w:rPr>
        <w:fldChar w:fldCharType="separate"/>
      </w:r>
      <w:r w:rsidR="0013073A">
        <w:rPr>
          <w:noProof/>
        </w:rPr>
        <w:t>49</w:t>
      </w:r>
      <w:r>
        <w:rPr>
          <w:noProof/>
        </w:rPr>
        <w:fldChar w:fldCharType="end"/>
      </w:r>
    </w:p>
    <w:p w14:paraId="45D919DE" w14:textId="16C76228"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8- AIR Specifications</w:t>
      </w:r>
      <w:r>
        <w:rPr>
          <w:noProof/>
        </w:rPr>
        <w:tab/>
      </w:r>
      <w:r>
        <w:rPr>
          <w:noProof/>
        </w:rPr>
        <w:fldChar w:fldCharType="begin"/>
      </w:r>
      <w:r>
        <w:rPr>
          <w:noProof/>
        </w:rPr>
        <w:instrText xml:space="preserve"> PAGEREF _Toc8806304 \h </w:instrText>
      </w:r>
      <w:r>
        <w:rPr>
          <w:noProof/>
        </w:rPr>
      </w:r>
      <w:r>
        <w:rPr>
          <w:noProof/>
        </w:rPr>
        <w:fldChar w:fldCharType="separate"/>
      </w:r>
      <w:r w:rsidR="0013073A">
        <w:rPr>
          <w:noProof/>
        </w:rPr>
        <w:t>50</w:t>
      </w:r>
      <w:r>
        <w:rPr>
          <w:noProof/>
        </w:rPr>
        <w:fldChar w:fldCharType="end"/>
      </w:r>
    </w:p>
    <w:p w14:paraId="34C2422D" w14:textId="6B0A1BD2" w:rsidR="007E1037" w:rsidRDefault="007E1037">
      <w:pPr>
        <w:pStyle w:val="TableofFigures"/>
        <w:tabs>
          <w:tab w:val="right" w:leader="dot" w:pos="9350"/>
        </w:tabs>
        <w:rPr>
          <w:rFonts w:asciiTheme="minorHAnsi" w:eastAsiaTheme="minorEastAsia" w:hAnsiTheme="minorHAnsi"/>
          <w:noProof/>
          <w:lang w:val="en-CA"/>
        </w:rPr>
      </w:pPr>
      <w:r w:rsidRPr="009D796B">
        <w:rPr>
          <w:noProof/>
          <w:color w:val="FF0000"/>
        </w:rPr>
        <w:t>Table 5</w:t>
      </w:r>
      <w:r w:rsidRPr="009D796B">
        <w:rPr>
          <w:noProof/>
          <w:color w:val="FF0000"/>
        </w:rPr>
        <w:noBreakHyphen/>
        <w:t>9 - Charger Specifications</w:t>
      </w:r>
      <w:r>
        <w:rPr>
          <w:noProof/>
        </w:rPr>
        <w:tab/>
      </w:r>
      <w:r>
        <w:rPr>
          <w:noProof/>
        </w:rPr>
        <w:fldChar w:fldCharType="begin"/>
      </w:r>
      <w:r>
        <w:rPr>
          <w:noProof/>
        </w:rPr>
        <w:instrText xml:space="preserve"> PAGEREF _Toc8806305 \h </w:instrText>
      </w:r>
      <w:r>
        <w:rPr>
          <w:noProof/>
        </w:rPr>
      </w:r>
      <w:r>
        <w:rPr>
          <w:noProof/>
        </w:rPr>
        <w:fldChar w:fldCharType="separate"/>
      </w:r>
      <w:r w:rsidR="0013073A">
        <w:rPr>
          <w:noProof/>
        </w:rPr>
        <w:t>53</w:t>
      </w:r>
      <w:r>
        <w:rPr>
          <w:noProof/>
        </w:rPr>
        <w:fldChar w:fldCharType="end"/>
      </w:r>
    </w:p>
    <w:p w14:paraId="1B717ABD" w14:textId="3532B55B" w:rsidR="007E1037" w:rsidRDefault="007E1037">
      <w:pPr>
        <w:pStyle w:val="TableofFigures"/>
        <w:tabs>
          <w:tab w:val="right" w:leader="dot" w:pos="9350"/>
        </w:tabs>
        <w:rPr>
          <w:rFonts w:asciiTheme="minorHAnsi" w:eastAsiaTheme="minorEastAsia" w:hAnsiTheme="minorHAnsi"/>
          <w:noProof/>
          <w:lang w:val="en-CA"/>
        </w:rPr>
      </w:pPr>
      <w:r>
        <w:rPr>
          <w:noProof/>
        </w:rPr>
        <w:t>Table 7</w:t>
      </w:r>
      <w:r>
        <w:rPr>
          <w:noProof/>
        </w:rPr>
        <w:noBreakHyphen/>
        <w:t>1 - Firewall Specifications</w:t>
      </w:r>
      <w:r>
        <w:rPr>
          <w:noProof/>
        </w:rPr>
        <w:tab/>
      </w:r>
      <w:r>
        <w:rPr>
          <w:noProof/>
        </w:rPr>
        <w:fldChar w:fldCharType="begin"/>
      </w:r>
      <w:r>
        <w:rPr>
          <w:noProof/>
        </w:rPr>
        <w:instrText xml:space="preserve"> PAGEREF _Toc8806306 \h </w:instrText>
      </w:r>
      <w:r>
        <w:rPr>
          <w:noProof/>
        </w:rPr>
      </w:r>
      <w:r>
        <w:rPr>
          <w:noProof/>
        </w:rPr>
        <w:fldChar w:fldCharType="separate"/>
      </w:r>
      <w:r w:rsidR="0013073A">
        <w:rPr>
          <w:noProof/>
        </w:rPr>
        <w:t>59</w:t>
      </w:r>
      <w:r>
        <w:rPr>
          <w:noProof/>
        </w:rPr>
        <w:fldChar w:fldCharType="end"/>
      </w:r>
    </w:p>
    <w:p w14:paraId="6B7E5596" w14:textId="200984DA" w:rsidR="007E1037" w:rsidRDefault="007E1037">
      <w:pPr>
        <w:pStyle w:val="TableofFigures"/>
        <w:tabs>
          <w:tab w:val="right" w:leader="dot" w:pos="9350"/>
        </w:tabs>
        <w:rPr>
          <w:rFonts w:asciiTheme="minorHAnsi" w:eastAsiaTheme="minorEastAsia" w:hAnsiTheme="minorHAnsi"/>
          <w:noProof/>
          <w:lang w:val="en-CA"/>
        </w:rPr>
      </w:pPr>
      <w:r>
        <w:rPr>
          <w:noProof/>
        </w:rPr>
        <w:t>Table 7</w:t>
      </w:r>
      <w:r>
        <w:rPr>
          <w:noProof/>
        </w:rPr>
        <w:noBreakHyphen/>
        <w:t>2 – DC/DC Converter Bill of Materials</w:t>
      </w:r>
      <w:r>
        <w:rPr>
          <w:noProof/>
        </w:rPr>
        <w:tab/>
      </w:r>
      <w:r>
        <w:rPr>
          <w:noProof/>
        </w:rPr>
        <w:fldChar w:fldCharType="begin"/>
      </w:r>
      <w:r>
        <w:rPr>
          <w:noProof/>
        </w:rPr>
        <w:instrText xml:space="preserve"> PAGEREF _Toc8806307 \h </w:instrText>
      </w:r>
      <w:r>
        <w:rPr>
          <w:noProof/>
        </w:rPr>
      </w:r>
      <w:r>
        <w:rPr>
          <w:noProof/>
        </w:rPr>
        <w:fldChar w:fldCharType="separate"/>
      </w:r>
      <w:r w:rsidR="0013073A">
        <w:rPr>
          <w:noProof/>
        </w:rPr>
        <w:t>62</w:t>
      </w:r>
      <w:r>
        <w:rPr>
          <w:noProof/>
        </w:rPr>
        <w:fldChar w:fldCharType="end"/>
      </w:r>
    </w:p>
    <w:p w14:paraId="0E27B00A" w14:textId="44B4ECBA" w:rsidR="005A1B04" w:rsidRDefault="00360690">
      <w:pPr>
        <w:rPr>
          <w:rFonts w:eastAsiaTheme="majorEastAsia" w:cstheme="majorBidi"/>
          <w:color w:val="2E74B5" w:themeColor="accent1" w:themeShade="BF"/>
          <w:sz w:val="32"/>
          <w:szCs w:val="32"/>
        </w:rPr>
      </w:pPr>
      <w:r>
        <w:rPr>
          <w:color w:val="2B579A"/>
          <w:shd w:val="clear" w:color="auto" w:fill="E6E6E6"/>
        </w:rPr>
        <w:fldChar w:fldCharType="end"/>
      </w:r>
      <w:r w:rsidR="005A1B04">
        <w:br w:type="page"/>
      </w:r>
    </w:p>
    <w:p w14:paraId="09D94A9D" w14:textId="77777777" w:rsidR="00034FF4" w:rsidRPr="00653B6B" w:rsidRDefault="00034FF4" w:rsidP="00CA407B">
      <w:pPr>
        <w:pStyle w:val="TOCHeading"/>
      </w:pPr>
      <w:r w:rsidRPr="00653B6B">
        <w:lastRenderedPageBreak/>
        <w:t>Abbreviations</w:t>
      </w:r>
    </w:p>
    <w:p w14:paraId="5DC7FB5F" w14:textId="77777777" w:rsidR="005D42AC" w:rsidRPr="00653B6B" w:rsidRDefault="005D42AC">
      <w:r w:rsidRPr="00653B6B">
        <w:t>AIR</w:t>
      </w:r>
      <w:r w:rsidR="005A1B04">
        <w:t xml:space="preserve"> – Accumulator Insulation Relay</w:t>
      </w:r>
    </w:p>
    <w:p w14:paraId="3270C2CA" w14:textId="77777777" w:rsidR="004A6E2E" w:rsidRPr="00653B6B" w:rsidRDefault="004A6E2E" w:rsidP="004A6E2E">
      <w:r>
        <w:t>AMS- Accumulator Monitoring System</w:t>
      </w:r>
    </w:p>
    <w:p w14:paraId="12C1B3D3" w14:textId="77777777" w:rsidR="004A6E2E" w:rsidRDefault="004A6E2E" w:rsidP="004A6E2E">
      <w:r>
        <w:t>BMS- Battery Monitoring System</w:t>
      </w:r>
    </w:p>
    <w:p w14:paraId="2903B9A5" w14:textId="77777777" w:rsidR="005A1B04" w:rsidRPr="00653B6B" w:rsidRDefault="005A1B04" w:rsidP="005A1B04">
      <w:r w:rsidRPr="00653B6B">
        <w:t>BOTS</w:t>
      </w:r>
      <w:r w:rsidR="00EC7829">
        <w:t xml:space="preserve"> – Brake-</w:t>
      </w:r>
      <w:r>
        <w:t>Over</w:t>
      </w:r>
      <w:r w:rsidR="00EC7829">
        <w:t>-</w:t>
      </w:r>
      <w:r>
        <w:t>Travel</w:t>
      </w:r>
      <w:r w:rsidR="00EC7829">
        <w:t>-</w:t>
      </w:r>
      <w:r>
        <w:t>Switch</w:t>
      </w:r>
    </w:p>
    <w:p w14:paraId="20424639" w14:textId="77777777" w:rsidR="005A1B04" w:rsidRPr="00653B6B" w:rsidRDefault="005A1B04" w:rsidP="005A1B04">
      <w:r w:rsidRPr="00653B6B">
        <w:t>BSPD</w:t>
      </w:r>
      <w:r>
        <w:t xml:space="preserve"> – Brake System Plausibility Device </w:t>
      </w:r>
    </w:p>
    <w:p w14:paraId="64894564" w14:textId="77777777" w:rsidR="005A1B04" w:rsidRPr="00653B6B" w:rsidRDefault="005A1B04" w:rsidP="005A1B04">
      <w:r w:rsidRPr="00653B6B">
        <w:t>GLV</w:t>
      </w:r>
      <w:r>
        <w:t xml:space="preserve"> – Grounded Low Voltage</w:t>
      </w:r>
    </w:p>
    <w:p w14:paraId="6D19EFF9" w14:textId="77777777" w:rsidR="005A1B04" w:rsidRDefault="005A1B04" w:rsidP="005A1B04">
      <w:r w:rsidRPr="00653B6B">
        <w:t>GLVMP</w:t>
      </w:r>
      <w:r>
        <w:t xml:space="preserve"> – Ground Low Voltage Measurement Point</w:t>
      </w:r>
    </w:p>
    <w:p w14:paraId="4F7DE60A" w14:textId="77777777" w:rsidR="005A1B04" w:rsidRPr="00653B6B" w:rsidRDefault="005A1B04" w:rsidP="005A1B04">
      <w:r w:rsidRPr="00653B6B">
        <w:t>HV</w:t>
      </w:r>
      <w:r>
        <w:t xml:space="preserve"> – High Voltage</w:t>
      </w:r>
    </w:p>
    <w:p w14:paraId="46427643" w14:textId="77777777" w:rsidR="005D42AC" w:rsidRPr="00653B6B" w:rsidRDefault="005D42AC">
      <w:r w:rsidRPr="00653B6B">
        <w:t>IMD</w:t>
      </w:r>
      <w:r w:rsidR="005A1B04">
        <w:t xml:space="preserve"> – Insulation Monitoring Device</w:t>
      </w:r>
    </w:p>
    <w:p w14:paraId="0705E2BA" w14:textId="77777777" w:rsidR="005D42AC" w:rsidRPr="00653B6B" w:rsidRDefault="005D42AC">
      <w:r w:rsidRPr="00653B6B">
        <w:t>TS</w:t>
      </w:r>
      <w:r w:rsidR="005A1B04">
        <w:t xml:space="preserve"> – Tractive System</w:t>
      </w:r>
    </w:p>
    <w:p w14:paraId="7C723574" w14:textId="77777777" w:rsidR="000F6726" w:rsidRPr="00653B6B" w:rsidRDefault="000F6726">
      <w:r w:rsidRPr="00653B6B">
        <w:t>TSAL</w:t>
      </w:r>
      <w:r w:rsidR="005A1B04">
        <w:t xml:space="preserve"> – Tractive System Active Light</w:t>
      </w:r>
    </w:p>
    <w:p w14:paraId="54D69C96" w14:textId="77777777" w:rsidR="001A7171" w:rsidRDefault="4152B347">
      <w:r>
        <w:t>TSMP – Tractive System Measurement Point</w:t>
      </w:r>
    </w:p>
    <w:p w14:paraId="6EEE9FBE" w14:textId="110D96B6" w:rsidR="4152B347" w:rsidRDefault="4152B347" w:rsidP="4152B347">
      <w:r>
        <w:t>HVIB – High Voltage Interlock Board</w:t>
      </w:r>
    </w:p>
    <w:p w14:paraId="60061E4C" w14:textId="77777777" w:rsidR="00034FF4" w:rsidRPr="00653B6B" w:rsidRDefault="00034FF4">
      <w:r w:rsidRPr="00653B6B">
        <w:br w:type="page"/>
      </w:r>
    </w:p>
    <w:p w14:paraId="5FE63A30" w14:textId="77777777" w:rsidR="008A0213" w:rsidRPr="008A0213" w:rsidRDefault="5B46F8AE" w:rsidP="008A0213">
      <w:pPr>
        <w:pStyle w:val="Heading1"/>
      </w:pPr>
      <w:bookmarkStart w:id="2" w:name="_Toc534917753"/>
      <w:bookmarkStart w:id="3" w:name="_Toc535256514"/>
      <w:bookmarkStart w:id="4" w:name="_Toc7368216"/>
      <w:r>
        <w:lastRenderedPageBreak/>
        <w:t>System Overview</w:t>
      </w:r>
      <w:bookmarkEnd w:id="2"/>
      <w:bookmarkEnd w:id="3"/>
      <w:bookmarkEnd w:id="4"/>
    </w:p>
    <w:p w14:paraId="51FCA052" w14:textId="42D4CA8E" w:rsidR="02B84FA3" w:rsidRDefault="02B84FA3" w:rsidP="02B84FA3">
      <w:pPr>
        <w:pStyle w:val="Instructions"/>
      </w:pPr>
    </w:p>
    <w:p w14:paraId="7D83D045" w14:textId="7570F649" w:rsidR="02B84FA3" w:rsidRDefault="3DCDB896" w:rsidP="02B84FA3">
      <w:r>
        <w:t xml:space="preserve">The vehicle has a single EMRAX 228 MV LC motor driving the rear axle via a differential and a step-down gearbox. The motor is powered by a Rinehart PM100DXR inverter running on a 400VDC bus. The inverter is acting as a CAN-bus slave to a </w:t>
      </w:r>
      <w:proofErr w:type="spellStart"/>
      <w:r>
        <w:t>Motec</w:t>
      </w:r>
      <w:proofErr w:type="spellEnd"/>
      <w:r>
        <w:t xml:space="preserve"> M150 ECU. The M150 is running on custom firmware developed by the team and handles all non-hardware safety functions as well as torque commands and data logging. All low voltage components on the vehicle run on either 12VDC or 5VDC.</w:t>
      </w:r>
    </w:p>
    <w:p w14:paraId="44EAFD9C" w14:textId="77777777" w:rsidR="00034FF4" w:rsidRPr="00653B6B" w:rsidRDefault="00034FF4"/>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13E2D" w:rsidRPr="00653B6B" w14:paraId="6973E771" w14:textId="77777777" w:rsidTr="212488FE">
        <w:trPr>
          <w:cantSplit/>
        </w:trPr>
        <w:tc>
          <w:tcPr>
            <w:tcW w:w="4536" w:type="dxa"/>
            <w:shd w:val="clear" w:color="auto" w:fill="auto"/>
          </w:tcPr>
          <w:p w14:paraId="0948D3CF"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rPr>
              <w:t>Maximum Tractive System Voltage:</w:t>
            </w:r>
          </w:p>
        </w:tc>
        <w:tc>
          <w:tcPr>
            <w:tcW w:w="4536" w:type="dxa"/>
            <w:shd w:val="clear" w:color="auto" w:fill="auto"/>
          </w:tcPr>
          <w:p w14:paraId="34726030" w14:textId="4BC77031" w:rsidR="00673162" w:rsidRPr="00653B6B" w:rsidRDefault="212488FE" w:rsidP="5E6DC8DB">
            <w:pPr>
              <w:pStyle w:val="Instructions"/>
              <w:rPr>
                <w:color w:val="auto"/>
              </w:rPr>
            </w:pPr>
            <w:r w:rsidRPr="212488FE">
              <w:rPr>
                <w:color w:val="auto"/>
              </w:rPr>
              <w:t>399VDC</w:t>
            </w:r>
          </w:p>
        </w:tc>
      </w:tr>
      <w:tr w:rsidR="00F13E2D" w:rsidRPr="00653B6B" w14:paraId="5CD6866F" w14:textId="77777777" w:rsidTr="212488FE">
        <w:trPr>
          <w:cantSplit/>
        </w:trPr>
        <w:tc>
          <w:tcPr>
            <w:tcW w:w="4536" w:type="dxa"/>
            <w:shd w:val="clear" w:color="auto" w:fill="auto"/>
          </w:tcPr>
          <w:p w14:paraId="3BBD53E0"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rPr>
              <w:t>Nominal Tractive System Voltage:</w:t>
            </w:r>
          </w:p>
        </w:tc>
        <w:tc>
          <w:tcPr>
            <w:tcW w:w="4536" w:type="dxa"/>
            <w:shd w:val="clear" w:color="auto" w:fill="auto"/>
          </w:tcPr>
          <w:p w14:paraId="5E61F2A0" w14:textId="24A99682" w:rsidR="00673162" w:rsidRPr="00653B6B" w:rsidRDefault="212488FE" w:rsidP="5E6DC8DB">
            <w:pPr>
              <w:pStyle w:val="Instructions"/>
              <w:rPr>
                <w:color w:val="auto"/>
              </w:rPr>
            </w:pPr>
            <w:r w:rsidRPr="212488FE">
              <w:rPr>
                <w:color w:val="auto"/>
              </w:rPr>
              <w:t>342VDC</w:t>
            </w:r>
          </w:p>
        </w:tc>
      </w:tr>
      <w:tr w:rsidR="00F13E2D" w:rsidRPr="00653B6B" w14:paraId="3A2510DD" w14:textId="77777777" w:rsidTr="212488FE">
        <w:trPr>
          <w:cantSplit/>
        </w:trPr>
        <w:tc>
          <w:tcPr>
            <w:tcW w:w="4536" w:type="dxa"/>
            <w:shd w:val="clear" w:color="auto" w:fill="auto"/>
          </w:tcPr>
          <w:p w14:paraId="75A5EFE8"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rPr>
              <w:t>Grounded Low Voltage System Voltage:</w:t>
            </w:r>
          </w:p>
        </w:tc>
        <w:tc>
          <w:tcPr>
            <w:tcW w:w="4536" w:type="dxa"/>
            <w:shd w:val="clear" w:color="auto" w:fill="auto"/>
          </w:tcPr>
          <w:p w14:paraId="5AEC64FE" w14:textId="05C11B1C" w:rsidR="00673162" w:rsidRPr="00653B6B" w:rsidRDefault="212488FE" w:rsidP="5E6DC8DB">
            <w:pPr>
              <w:pStyle w:val="Instructions"/>
              <w:rPr>
                <w:color w:val="auto"/>
              </w:rPr>
            </w:pPr>
            <w:r w:rsidRPr="212488FE">
              <w:rPr>
                <w:color w:val="auto"/>
              </w:rPr>
              <w:t>5VDC, 12VDC</w:t>
            </w:r>
          </w:p>
        </w:tc>
      </w:tr>
      <w:tr w:rsidR="00F13E2D" w:rsidRPr="00653B6B" w14:paraId="071CDC7C" w14:textId="77777777" w:rsidTr="212488FE">
        <w:trPr>
          <w:cantSplit/>
        </w:trPr>
        <w:tc>
          <w:tcPr>
            <w:tcW w:w="4536" w:type="dxa"/>
            <w:shd w:val="clear" w:color="auto" w:fill="auto"/>
          </w:tcPr>
          <w:p w14:paraId="6B6B56CC"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lang w:val="en-CA"/>
              </w:rPr>
              <w:t>Number</w:t>
            </w:r>
            <w:r w:rsidRPr="3DCDB896">
              <w:rPr>
                <w:rFonts w:asciiTheme="majorHAnsi" w:hAnsiTheme="majorHAnsi"/>
              </w:rPr>
              <w:t xml:space="preserve"> of Accumulator Containers:</w:t>
            </w:r>
          </w:p>
        </w:tc>
        <w:tc>
          <w:tcPr>
            <w:tcW w:w="4536" w:type="dxa"/>
            <w:shd w:val="clear" w:color="auto" w:fill="auto"/>
          </w:tcPr>
          <w:p w14:paraId="18F999B5" w14:textId="2C4E876E" w:rsidR="00673162" w:rsidRPr="00653B6B" w:rsidRDefault="212488FE" w:rsidP="5E6DC8DB">
            <w:pPr>
              <w:pStyle w:val="Instructions"/>
              <w:rPr>
                <w:color w:val="auto"/>
              </w:rPr>
            </w:pPr>
            <w:r w:rsidRPr="212488FE">
              <w:rPr>
                <w:color w:val="auto"/>
              </w:rPr>
              <w:t>1</w:t>
            </w:r>
          </w:p>
        </w:tc>
      </w:tr>
      <w:tr w:rsidR="00F13E2D" w:rsidRPr="00653B6B" w14:paraId="70C8DECF" w14:textId="77777777" w:rsidTr="212488FE">
        <w:trPr>
          <w:cantSplit/>
        </w:trPr>
        <w:tc>
          <w:tcPr>
            <w:tcW w:w="4536" w:type="dxa"/>
            <w:shd w:val="clear" w:color="auto" w:fill="auto"/>
          </w:tcPr>
          <w:p w14:paraId="61CF9EA1"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rPr>
              <w:t>Total Accumulator Capacity:</w:t>
            </w:r>
          </w:p>
        </w:tc>
        <w:tc>
          <w:tcPr>
            <w:tcW w:w="4536" w:type="dxa"/>
            <w:shd w:val="clear" w:color="auto" w:fill="auto"/>
          </w:tcPr>
          <w:p w14:paraId="11A9FCC4" w14:textId="6ECBE842" w:rsidR="00673162" w:rsidRPr="00653B6B" w:rsidRDefault="212488FE" w:rsidP="5E6DC8DB">
            <w:pPr>
              <w:pStyle w:val="Instructions"/>
              <w:rPr>
                <w:color w:val="auto"/>
              </w:rPr>
            </w:pPr>
            <w:r w:rsidRPr="212488FE">
              <w:rPr>
                <w:color w:val="auto"/>
              </w:rPr>
              <w:t>7.182kWhr</w:t>
            </w:r>
          </w:p>
        </w:tc>
      </w:tr>
      <w:tr w:rsidR="00F13E2D" w:rsidRPr="00653B6B" w14:paraId="02F7F67B" w14:textId="77777777" w:rsidTr="212488FE">
        <w:trPr>
          <w:cantSplit/>
        </w:trPr>
        <w:tc>
          <w:tcPr>
            <w:tcW w:w="4536" w:type="dxa"/>
            <w:shd w:val="clear" w:color="auto" w:fill="auto"/>
          </w:tcPr>
          <w:p w14:paraId="1CCB3F96" w14:textId="77777777" w:rsidR="00673162" w:rsidRPr="00653B6B" w:rsidRDefault="00673162" w:rsidP="006415E3">
            <w:pPr>
              <w:pStyle w:val="TableContents"/>
              <w:keepNext/>
              <w:spacing w:after="0" w:line="240" w:lineRule="auto"/>
              <w:rPr>
                <w:rFonts w:asciiTheme="majorHAnsi" w:hAnsiTheme="majorHAnsi"/>
              </w:rPr>
            </w:pPr>
            <w:r w:rsidRPr="00653B6B">
              <w:rPr>
                <w:rFonts w:asciiTheme="majorHAnsi" w:hAnsiTheme="majorHAnsi"/>
              </w:rPr>
              <w:t xml:space="preserve">Motor </w:t>
            </w:r>
            <w:r w:rsidR="006415E3">
              <w:rPr>
                <w:rFonts w:asciiTheme="majorHAnsi" w:hAnsiTheme="majorHAnsi"/>
              </w:rPr>
              <w:t>T</w:t>
            </w:r>
            <w:r w:rsidRPr="00653B6B">
              <w:rPr>
                <w:rFonts w:asciiTheme="majorHAnsi" w:hAnsiTheme="majorHAnsi"/>
              </w:rPr>
              <w:t>ype:</w:t>
            </w:r>
          </w:p>
        </w:tc>
        <w:tc>
          <w:tcPr>
            <w:tcW w:w="4536" w:type="dxa"/>
            <w:shd w:val="clear" w:color="auto" w:fill="auto"/>
          </w:tcPr>
          <w:p w14:paraId="4B9A7DBE" w14:textId="56F5B15C" w:rsidR="00673162" w:rsidRPr="00653B6B" w:rsidRDefault="212488FE" w:rsidP="5E6DC8DB">
            <w:pPr>
              <w:pStyle w:val="Instructions"/>
              <w:rPr>
                <w:color w:val="auto"/>
              </w:rPr>
            </w:pPr>
            <w:r w:rsidRPr="212488FE">
              <w:rPr>
                <w:color w:val="auto"/>
              </w:rPr>
              <w:t>Synchronous Permanent Magnet, Axial Flux</w:t>
            </w:r>
          </w:p>
        </w:tc>
      </w:tr>
      <w:tr w:rsidR="00F13E2D" w:rsidRPr="00653B6B" w14:paraId="133DF93A" w14:textId="77777777" w:rsidTr="212488FE">
        <w:trPr>
          <w:cantSplit/>
        </w:trPr>
        <w:tc>
          <w:tcPr>
            <w:tcW w:w="4536" w:type="dxa"/>
            <w:shd w:val="clear" w:color="auto" w:fill="auto"/>
          </w:tcPr>
          <w:p w14:paraId="6D44099F" w14:textId="77777777" w:rsidR="00673162" w:rsidRPr="00653B6B" w:rsidRDefault="00673162" w:rsidP="006415E3">
            <w:pPr>
              <w:pStyle w:val="TableContents"/>
              <w:keepNext/>
              <w:spacing w:after="0" w:line="240" w:lineRule="auto"/>
              <w:rPr>
                <w:rFonts w:asciiTheme="majorHAnsi" w:hAnsiTheme="majorHAnsi"/>
              </w:rPr>
            </w:pPr>
            <w:r w:rsidRPr="00653B6B">
              <w:rPr>
                <w:rFonts w:asciiTheme="majorHAnsi" w:hAnsiTheme="majorHAnsi"/>
              </w:rPr>
              <w:t xml:space="preserve">Number of </w:t>
            </w:r>
            <w:r w:rsidR="006415E3">
              <w:rPr>
                <w:rFonts w:asciiTheme="majorHAnsi" w:hAnsiTheme="majorHAnsi"/>
              </w:rPr>
              <w:t>M</w:t>
            </w:r>
            <w:r w:rsidRPr="00653B6B">
              <w:rPr>
                <w:rFonts w:asciiTheme="majorHAnsi" w:hAnsiTheme="majorHAnsi"/>
              </w:rPr>
              <w:t>otors:</w:t>
            </w:r>
          </w:p>
        </w:tc>
        <w:tc>
          <w:tcPr>
            <w:tcW w:w="4536" w:type="dxa"/>
            <w:shd w:val="clear" w:color="auto" w:fill="auto"/>
          </w:tcPr>
          <w:p w14:paraId="25EA34D1" w14:textId="4055A864" w:rsidR="00673162" w:rsidRPr="00653B6B" w:rsidRDefault="212488FE" w:rsidP="5E6DC8DB">
            <w:pPr>
              <w:pStyle w:val="Instructions"/>
              <w:rPr>
                <w:color w:val="auto"/>
              </w:rPr>
            </w:pPr>
            <w:r w:rsidRPr="212488FE">
              <w:rPr>
                <w:color w:val="auto"/>
              </w:rPr>
              <w:t>1</w:t>
            </w:r>
          </w:p>
        </w:tc>
      </w:tr>
      <w:tr w:rsidR="00F13E2D" w:rsidRPr="00653B6B" w14:paraId="29F22953" w14:textId="77777777" w:rsidTr="212488FE">
        <w:trPr>
          <w:cantSplit/>
        </w:trPr>
        <w:tc>
          <w:tcPr>
            <w:tcW w:w="4536" w:type="dxa"/>
            <w:shd w:val="clear" w:color="auto" w:fill="auto"/>
          </w:tcPr>
          <w:p w14:paraId="755F63C8" w14:textId="77777777" w:rsidR="00673162" w:rsidRPr="00653B6B" w:rsidRDefault="00673162" w:rsidP="006415E3">
            <w:pPr>
              <w:pStyle w:val="TableContents"/>
              <w:keepNext/>
              <w:spacing w:after="0" w:line="240" w:lineRule="auto"/>
              <w:rPr>
                <w:rFonts w:asciiTheme="majorHAnsi" w:hAnsiTheme="majorHAnsi"/>
                <w:lang w:val="en-US"/>
              </w:rPr>
            </w:pPr>
            <w:r w:rsidRPr="00653B6B">
              <w:rPr>
                <w:rFonts w:asciiTheme="majorHAnsi" w:hAnsiTheme="majorHAnsi"/>
                <w:lang w:val="en-US"/>
              </w:rPr>
              <w:t xml:space="preserve">Maximum </w:t>
            </w:r>
            <w:r w:rsidR="006415E3">
              <w:rPr>
                <w:rFonts w:asciiTheme="majorHAnsi" w:hAnsiTheme="majorHAnsi"/>
                <w:lang w:val="en-US"/>
              </w:rPr>
              <w:t>C</w:t>
            </w:r>
            <w:r w:rsidRPr="00653B6B">
              <w:rPr>
                <w:rFonts w:asciiTheme="majorHAnsi" w:hAnsiTheme="majorHAnsi"/>
                <w:lang w:val="en-US"/>
              </w:rPr>
              <w:t xml:space="preserve">ombined </w:t>
            </w:r>
            <w:r w:rsidR="006415E3">
              <w:rPr>
                <w:rFonts w:asciiTheme="majorHAnsi" w:hAnsiTheme="majorHAnsi"/>
                <w:lang w:val="en-US"/>
              </w:rPr>
              <w:t>M</w:t>
            </w:r>
            <w:r w:rsidRPr="00653B6B">
              <w:rPr>
                <w:rFonts w:asciiTheme="majorHAnsi" w:hAnsiTheme="majorHAnsi"/>
                <w:lang w:val="en-US"/>
              </w:rPr>
              <w:t xml:space="preserve">otor </w:t>
            </w:r>
            <w:r w:rsidR="006415E3">
              <w:rPr>
                <w:rFonts w:asciiTheme="majorHAnsi" w:hAnsiTheme="majorHAnsi"/>
                <w:lang w:val="en-US"/>
              </w:rPr>
              <w:t>P</w:t>
            </w:r>
            <w:r w:rsidRPr="00653B6B">
              <w:rPr>
                <w:rFonts w:asciiTheme="majorHAnsi" w:hAnsiTheme="majorHAnsi"/>
                <w:lang w:val="en-US"/>
              </w:rPr>
              <w:t>ower</w:t>
            </w:r>
            <w:r w:rsidR="006415E3">
              <w:rPr>
                <w:rFonts w:asciiTheme="majorHAnsi" w:hAnsiTheme="majorHAnsi"/>
                <w:lang w:val="en-US"/>
              </w:rPr>
              <w:t>:</w:t>
            </w:r>
          </w:p>
        </w:tc>
        <w:tc>
          <w:tcPr>
            <w:tcW w:w="4536" w:type="dxa"/>
            <w:shd w:val="clear" w:color="auto" w:fill="auto"/>
          </w:tcPr>
          <w:p w14:paraId="5BCDD5CB" w14:textId="24CD0606" w:rsidR="00673162" w:rsidRPr="00653B6B" w:rsidRDefault="212488FE" w:rsidP="5E6DC8DB">
            <w:pPr>
              <w:pStyle w:val="Instructions"/>
              <w:rPr>
                <w:color w:val="auto"/>
              </w:rPr>
            </w:pPr>
            <w:r w:rsidRPr="212488FE">
              <w:rPr>
                <w:color w:val="auto"/>
              </w:rPr>
              <w:t>100kW</w:t>
            </w:r>
          </w:p>
        </w:tc>
      </w:tr>
    </w:tbl>
    <w:p w14:paraId="66E51A03" w14:textId="0B3E7C3D" w:rsidR="00673162" w:rsidRPr="00653B6B" w:rsidRDefault="005D42AC" w:rsidP="005D42AC">
      <w:pPr>
        <w:pStyle w:val="Caption"/>
      </w:pPr>
      <w:bookmarkStart w:id="5" w:name="_Toc535246735"/>
      <w:bookmarkStart w:id="6" w:name="_Toc535248625"/>
      <w:bookmarkStart w:id="7" w:name="_Toc8806281"/>
      <w:r w:rsidRPr="00653B6B">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rsidRPr="00653B6B">
        <w:t xml:space="preserve"> - High Level Specifications</w:t>
      </w:r>
      <w:bookmarkEnd w:id="5"/>
      <w:bookmarkEnd w:id="6"/>
      <w:bookmarkEnd w:id="7"/>
    </w:p>
    <w:p w14:paraId="143D982D" w14:textId="46879D51" w:rsidR="00673162" w:rsidRPr="00653B6B" w:rsidRDefault="00673162" w:rsidP="005D42AC">
      <w:pPr>
        <w:pStyle w:val="Instructions"/>
      </w:pPr>
    </w:p>
    <w:p w14:paraId="3881A963" w14:textId="5C763EC7" w:rsidR="02B84FA3" w:rsidRDefault="02B84FA3" w:rsidP="02B84FA3">
      <w:pPr>
        <w:pStyle w:val="Instructions"/>
      </w:pPr>
      <w:r>
        <w:rPr>
          <w:noProof/>
          <w:lang w:val="en-CA" w:eastAsia="en-CA"/>
        </w:rPr>
        <w:drawing>
          <wp:inline distT="0" distB="0" distL="0" distR="0" wp14:anchorId="750DEB01" wp14:editId="34A307C3">
            <wp:extent cx="5829300" cy="3351848"/>
            <wp:effectExtent l="0" t="0" r="0" b="0"/>
            <wp:docPr id="1760578510" name="Picture 176057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29300" cy="3351848"/>
                    </a:xfrm>
                    <a:prstGeom prst="rect">
                      <a:avLst/>
                    </a:prstGeom>
                  </pic:spPr>
                </pic:pic>
              </a:graphicData>
            </a:graphic>
          </wp:inline>
        </w:drawing>
      </w:r>
    </w:p>
    <w:p w14:paraId="7B2BFD8D" w14:textId="04866918" w:rsidR="00673162" w:rsidRPr="00653B6B" w:rsidRDefault="005D42AC" w:rsidP="006415E3">
      <w:pPr>
        <w:pStyle w:val="Caption"/>
      </w:pPr>
      <w:bookmarkStart w:id="8" w:name="_Toc494397973"/>
      <w:bookmarkStart w:id="9" w:name="_Toc535246915"/>
      <w:bookmarkStart w:id="10" w:name="_Toc535248142"/>
      <w:bookmarkStart w:id="11" w:name="_Toc535249065"/>
      <w:bookmarkStart w:id="12" w:name="_Toc8806308"/>
      <w:r w:rsidRPr="00653B6B">
        <w:t xml:space="preserve">Figure </w:t>
      </w:r>
      <w:r w:rsidR="00342836">
        <w:fldChar w:fldCharType="begin"/>
      </w:r>
      <w:r w:rsidR="00342836">
        <w:rPr>
          <w:noProof/>
        </w:rPr>
        <w:instrText xml:space="preserve"> STYLEREF 1 \s </w:instrText>
      </w:r>
      <w:r w:rsidR="00342836">
        <w:fldChar w:fldCharType="separate"/>
      </w:r>
      <w:r w:rsidR="00492221">
        <w:rPr>
          <w:noProof/>
        </w:rPr>
        <w:t>1</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492221">
        <w:rPr>
          <w:noProof/>
        </w:rPr>
        <w:t>1</w:t>
      </w:r>
      <w:r w:rsidR="00342836">
        <w:fldChar w:fldCharType="end"/>
      </w:r>
      <w:r w:rsidRPr="00653B6B">
        <w:t xml:space="preserve"> - System Block Diagram</w:t>
      </w:r>
      <w:bookmarkEnd w:id="8"/>
      <w:bookmarkEnd w:id="9"/>
      <w:bookmarkEnd w:id="10"/>
      <w:bookmarkEnd w:id="11"/>
      <w:bookmarkEnd w:id="12"/>
    </w:p>
    <w:p w14:paraId="534D5CAB" w14:textId="77777777" w:rsidR="00673162" w:rsidRPr="00653B6B" w:rsidRDefault="005E5982" w:rsidP="00B130E2">
      <w:pPr>
        <w:pStyle w:val="Heading1"/>
      </w:pPr>
      <w:bookmarkStart w:id="13" w:name="_Toc534917754"/>
      <w:bookmarkStart w:id="14" w:name="_Toc535256515"/>
      <w:bookmarkStart w:id="15" w:name="_Toc7368217"/>
      <w:r w:rsidRPr="00653B6B">
        <w:lastRenderedPageBreak/>
        <w:t>Tractive System Schematics</w:t>
      </w:r>
      <w:bookmarkEnd w:id="13"/>
      <w:bookmarkEnd w:id="14"/>
      <w:bookmarkEnd w:id="15"/>
    </w:p>
    <w:p w14:paraId="2365ECF8" w14:textId="77777777" w:rsidR="005E5982" w:rsidRPr="00653B6B" w:rsidRDefault="5B46F8AE" w:rsidP="005E5982">
      <w:pPr>
        <w:pStyle w:val="Heading2"/>
      </w:pPr>
      <w:bookmarkStart w:id="16" w:name="_Toc534917755"/>
      <w:bookmarkStart w:id="17" w:name="_Toc535256516"/>
      <w:bookmarkStart w:id="18" w:name="_Toc7368218"/>
      <w:r>
        <w:t>Tractive System Schematic (Power Electronics ONLY)</w:t>
      </w:r>
      <w:bookmarkEnd w:id="16"/>
      <w:bookmarkEnd w:id="17"/>
      <w:bookmarkEnd w:id="18"/>
    </w:p>
    <w:p w14:paraId="3656B9AB" w14:textId="6E16BA8B" w:rsidR="00B130E2" w:rsidRPr="00653B6B" w:rsidRDefault="00B130E2" w:rsidP="5B46F8AE">
      <w:pPr>
        <w:keepNext/>
        <w:rPr>
          <w:color w:val="FF0000"/>
        </w:rPr>
      </w:pPr>
    </w:p>
    <w:p w14:paraId="631176DE" w14:textId="3F75E575" w:rsidR="4752A2A4" w:rsidRDefault="4752A2A4" w:rsidP="4752A2A4">
      <w:pPr>
        <w:pStyle w:val="Instructions"/>
      </w:pPr>
      <w:r>
        <w:rPr>
          <w:noProof/>
          <w:lang w:val="en-CA" w:eastAsia="en-CA"/>
        </w:rPr>
        <w:drawing>
          <wp:inline distT="0" distB="0" distL="0" distR="0" wp14:anchorId="4FBD6945" wp14:editId="5FC8E7E3">
            <wp:extent cx="6508750" cy="1966185"/>
            <wp:effectExtent l="0" t="0" r="0" b="0"/>
            <wp:docPr id="1278033207" name="Picture 127803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508750" cy="1966185"/>
                    </a:xfrm>
                    <a:prstGeom prst="rect">
                      <a:avLst/>
                    </a:prstGeom>
                  </pic:spPr>
                </pic:pic>
              </a:graphicData>
            </a:graphic>
          </wp:inline>
        </w:drawing>
      </w:r>
    </w:p>
    <w:p w14:paraId="71D4E7DA" w14:textId="1C05DF46" w:rsidR="00F13E2D" w:rsidRPr="00653B6B" w:rsidRDefault="005D42AC" w:rsidP="005D42AC">
      <w:pPr>
        <w:pStyle w:val="Caption"/>
      </w:pPr>
      <w:bookmarkStart w:id="19" w:name="_Toc494397974"/>
      <w:bookmarkStart w:id="20" w:name="_Toc535246916"/>
      <w:bookmarkStart w:id="21" w:name="_Toc535248143"/>
      <w:bookmarkStart w:id="22" w:name="_Toc535249066"/>
      <w:bookmarkStart w:id="23" w:name="_Toc8806309"/>
      <w:r w:rsidRPr="00653B6B">
        <w:t xml:space="preserve">Figure </w:t>
      </w:r>
      <w:r w:rsidR="00342836">
        <w:fldChar w:fldCharType="begin"/>
      </w:r>
      <w:r w:rsidR="00342836">
        <w:rPr>
          <w:noProof/>
        </w:rPr>
        <w:instrText xml:space="preserve"> STYLEREF 1 \s </w:instrText>
      </w:r>
      <w:r w:rsidR="00342836">
        <w:fldChar w:fldCharType="separate"/>
      </w:r>
      <w:r w:rsidR="00492221">
        <w:rPr>
          <w:noProof/>
        </w:rPr>
        <w:t>2</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492221">
        <w:rPr>
          <w:noProof/>
        </w:rPr>
        <w:t>1</w:t>
      </w:r>
      <w:r w:rsidR="00342836">
        <w:fldChar w:fldCharType="end"/>
      </w:r>
      <w:r w:rsidRPr="00653B6B">
        <w:t xml:space="preserve"> - HV System Schematic</w:t>
      </w:r>
      <w:bookmarkEnd w:id="19"/>
      <w:bookmarkEnd w:id="20"/>
      <w:bookmarkEnd w:id="21"/>
      <w:bookmarkEnd w:id="22"/>
      <w:bookmarkEnd w:id="23"/>
    </w:p>
    <w:p w14:paraId="36AC7140" w14:textId="360855DF" w:rsidR="005D42AC" w:rsidRPr="00653B6B" w:rsidRDefault="5B46F8AE" w:rsidP="006714F9">
      <w:bookmarkStart w:id="24" w:name="_Toc534917756"/>
      <w:bookmarkStart w:id="25" w:name="_Toc535256517"/>
      <w:r>
        <w:t>Fusing Diagram</w:t>
      </w:r>
      <w:bookmarkEnd w:id="24"/>
      <w:bookmarkEnd w:id="25"/>
    </w:p>
    <w:p w14:paraId="526A9C50" w14:textId="71AA3A4B" w:rsidR="5B46F8AE" w:rsidRDefault="5B46F8AE" w:rsidP="5B46F8AE">
      <w:pPr>
        <w:rPr>
          <w:color w:val="FF0000"/>
        </w:rPr>
      </w:pPr>
    </w:p>
    <w:p w14:paraId="4A1D1904" w14:textId="4C01FF51" w:rsidR="4152B347" w:rsidRDefault="00187A72" w:rsidP="00802CF0">
      <w:pPr>
        <w:jc w:val="center"/>
      </w:pPr>
      <w:r>
        <w:rPr>
          <w:noProof/>
        </w:rPr>
        <w:drawing>
          <wp:inline distT="0" distB="0" distL="0" distR="0" wp14:anchorId="6B109AC9" wp14:editId="6D8D8ED9">
            <wp:extent cx="4374490" cy="236297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4064" cy="2378948"/>
                    </a:xfrm>
                    <a:prstGeom prst="rect">
                      <a:avLst/>
                    </a:prstGeom>
                  </pic:spPr>
                </pic:pic>
              </a:graphicData>
            </a:graphic>
          </wp:inline>
        </w:drawing>
      </w:r>
    </w:p>
    <w:p w14:paraId="78991275" w14:textId="3B716745" w:rsidR="008A0213" w:rsidRPr="00E70106" w:rsidRDefault="005E5982" w:rsidP="002638C7">
      <w:pPr>
        <w:pStyle w:val="Caption"/>
        <w:rPr>
          <w:color w:val="FF0000"/>
        </w:rPr>
      </w:pPr>
      <w:bookmarkStart w:id="26" w:name="_Toc535246736"/>
      <w:bookmarkStart w:id="27" w:name="_Toc535248626"/>
      <w:bookmarkStart w:id="28" w:name="_Toc8806282"/>
      <w:r w:rsidRPr="00E70106">
        <w:rPr>
          <w:color w:val="FF0000"/>
        </w:rPr>
        <w:t xml:space="preserve">Table </w:t>
      </w:r>
      <w:r w:rsidR="00342836" w:rsidRPr="00E70106">
        <w:rPr>
          <w:color w:val="FF0000"/>
          <w:shd w:val="clear" w:color="auto" w:fill="E6E6E6"/>
        </w:rPr>
        <w:fldChar w:fldCharType="begin"/>
      </w:r>
      <w:r w:rsidR="00342836" w:rsidRPr="00E70106">
        <w:rPr>
          <w:color w:val="FF0000"/>
        </w:rPr>
        <w:instrText xml:space="preserve"> STYLEREF 1 \s </w:instrText>
      </w:r>
      <w:r w:rsidR="00342836" w:rsidRPr="00E70106">
        <w:rPr>
          <w:color w:val="FF0000"/>
          <w:shd w:val="clear" w:color="auto" w:fill="E6E6E6"/>
        </w:rPr>
        <w:fldChar w:fldCharType="separate"/>
      </w:r>
      <w:r w:rsidR="00492221">
        <w:rPr>
          <w:color w:val="FF0000"/>
        </w:rPr>
        <w:t>2</w:t>
      </w:r>
      <w:r w:rsidR="00342836" w:rsidRPr="00E70106">
        <w:rPr>
          <w:color w:val="FF0000"/>
          <w:shd w:val="clear" w:color="auto" w:fill="E6E6E6"/>
        </w:rPr>
        <w:fldChar w:fldCharType="end"/>
      </w:r>
      <w:r w:rsidR="00944031" w:rsidRPr="00E70106">
        <w:rPr>
          <w:color w:val="FF0000"/>
        </w:rPr>
        <w:noBreakHyphen/>
      </w:r>
      <w:r w:rsidR="00342836" w:rsidRPr="00E70106">
        <w:rPr>
          <w:color w:val="FF0000"/>
          <w:shd w:val="clear" w:color="auto" w:fill="E6E6E6"/>
        </w:rPr>
        <w:fldChar w:fldCharType="begin"/>
      </w:r>
      <w:r w:rsidR="00342836" w:rsidRPr="00E70106">
        <w:rPr>
          <w:color w:val="FF0000"/>
        </w:rPr>
        <w:instrText xml:space="preserve"> SEQ Table \* ARABIC \s 1 </w:instrText>
      </w:r>
      <w:r w:rsidR="00342836" w:rsidRPr="00E70106">
        <w:rPr>
          <w:color w:val="FF0000"/>
          <w:shd w:val="clear" w:color="auto" w:fill="E6E6E6"/>
        </w:rPr>
        <w:fldChar w:fldCharType="separate"/>
      </w:r>
      <w:r w:rsidR="00492221">
        <w:rPr>
          <w:color w:val="FF0000"/>
        </w:rPr>
        <w:t>1</w:t>
      </w:r>
      <w:r w:rsidR="00342836" w:rsidRPr="00E70106">
        <w:rPr>
          <w:color w:val="FF0000"/>
          <w:shd w:val="clear" w:color="auto" w:fill="E6E6E6"/>
        </w:rPr>
        <w:fldChar w:fldCharType="end"/>
      </w:r>
      <w:r w:rsidRPr="00E70106">
        <w:rPr>
          <w:color w:val="FF0000"/>
        </w:rPr>
        <w:t>- Fuse Tree Diagram</w:t>
      </w:r>
      <w:bookmarkEnd w:id="26"/>
      <w:bookmarkEnd w:id="27"/>
      <w:bookmarkEnd w:id="28"/>
    </w:p>
    <w:p w14:paraId="39E8A30A" w14:textId="1485934A" w:rsidR="00F804A1" w:rsidRPr="002638C7" w:rsidRDefault="3DCDB896" w:rsidP="5B46F8AE">
      <w:pPr>
        <w:pStyle w:val="Heading3"/>
      </w:pPr>
      <w:r>
        <w:t>Fuse Specifications</w:t>
      </w:r>
    </w:p>
    <w:tbl>
      <w:tblPr>
        <w:tblStyle w:val="TableGrid"/>
        <w:tblW w:w="9895" w:type="dxa"/>
        <w:tblLook w:val="04A0" w:firstRow="1" w:lastRow="0" w:firstColumn="1" w:lastColumn="0" w:noHBand="0" w:noVBand="1"/>
      </w:tblPr>
      <w:tblGrid>
        <w:gridCol w:w="3551"/>
        <w:gridCol w:w="924"/>
        <w:gridCol w:w="1041"/>
        <w:gridCol w:w="90"/>
        <w:gridCol w:w="1544"/>
        <w:gridCol w:w="143"/>
        <w:gridCol w:w="1055"/>
        <w:gridCol w:w="615"/>
        <w:gridCol w:w="932"/>
      </w:tblGrid>
      <w:tr w:rsidR="005E5982" w:rsidRPr="00653B6B" w14:paraId="305CEC73" w14:textId="77777777" w:rsidTr="003B50B5">
        <w:trPr>
          <w:cantSplit/>
        </w:trPr>
        <w:tc>
          <w:tcPr>
            <w:tcW w:w="4765" w:type="dxa"/>
            <w:gridSpan w:val="2"/>
          </w:tcPr>
          <w:p w14:paraId="068562FC" w14:textId="77777777" w:rsidR="005E5982" w:rsidRPr="00653B6B" w:rsidRDefault="005E5982" w:rsidP="002C6FEB">
            <w:pPr>
              <w:keepNext/>
              <w:jc w:val="center"/>
              <w:rPr>
                <w:b/>
              </w:rPr>
            </w:pPr>
            <w:r w:rsidRPr="00653B6B">
              <w:rPr>
                <w:b/>
              </w:rPr>
              <w:t>Fuse Location</w:t>
            </w:r>
          </w:p>
        </w:tc>
        <w:tc>
          <w:tcPr>
            <w:tcW w:w="1080" w:type="dxa"/>
          </w:tcPr>
          <w:p w14:paraId="7162C546" w14:textId="77777777" w:rsidR="005E5982" w:rsidRPr="00653B6B" w:rsidRDefault="005E5982" w:rsidP="002C6FEB">
            <w:pPr>
              <w:keepNext/>
              <w:jc w:val="center"/>
              <w:rPr>
                <w:b/>
              </w:rPr>
            </w:pPr>
            <w:r w:rsidRPr="00653B6B">
              <w:rPr>
                <w:b/>
              </w:rPr>
              <w:t>Current Rating</w:t>
            </w:r>
          </w:p>
        </w:tc>
        <w:tc>
          <w:tcPr>
            <w:tcW w:w="1170" w:type="dxa"/>
            <w:gridSpan w:val="2"/>
          </w:tcPr>
          <w:p w14:paraId="1A6A0CC2" w14:textId="77777777" w:rsidR="005E5982" w:rsidRPr="00653B6B" w:rsidRDefault="005E5982" w:rsidP="002C6FEB">
            <w:pPr>
              <w:keepNext/>
              <w:jc w:val="center"/>
              <w:rPr>
                <w:b/>
              </w:rPr>
            </w:pPr>
            <w:r w:rsidRPr="00653B6B">
              <w:rPr>
                <w:b/>
              </w:rPr>
              <w:t>Voltage Rating</w:t>
            </w:r>
          </w:p>
        </w:tc>
        <w:tc>
          <w:tcPr>
            <w:tcW w:w="1170" w:type="dxa"/>
            <w:gridSpan w:val="2"/>
          </w:tcPr>
          <w:p w14:paraId="02609E3B" w14:textId="77777777" w:rsidR="005E5982" w:rsidRPr="00653B6B" w:rsidRDefault="005E5982" w:rsidP="002C6FEB">
            <w:pPr>
              <w:keepNext/>
              <w:jc w:val="center"/>
              <w:rPr>
                <w:b/>
              </w:rPr>
            </w:pPr>
            <w:r w:rsidRPr="00653B6B">
              <w:rPr>
                <w:b/>
              </w:rPr>
              <w:t>Interrupt Rating</w:t>
            </w:r>
          </w:p>
        </w:tc>
        <w:tc>
          <w:tcPr>
            <w:tcW w:w="1710" w:type="dxa"/>
            <w:gridSpan w:val="2"/>
          </w:tcPr>
          <w:p w14:paraId="61BEFCBF" w14:textId="77777777" w:rsidR="005E5982" w:rsidRPr="00653B6B" w:rsidRDefault="005E5982" w:rsidP="002C6FEB">
            <w:pPr>
              <w:keepNext/>
              <w:jc w:val="center"/>
              <w:rPr>
                <w:b/>
              </w:rPr>
            </w:pPr>
            <w:r w:rsidRPr="00653B6B">
              <w:rPr>
                <w:b/>
              </w:rPr>
              <w:t>Datasheet</w:t>
            </w:r>
          </w:p>
        </w:tc>
      </w:tr>
      <w:tr w:rsidR="005E5982" w:rsidRPr="00653B6B" w14:paraId="049F31CB" w14:textId="77777777" w:rsidTr="003B50B5">
        <w:trPr>
          <w:cantSplit/>
        </w:trPr>
        <w:tc>
          <w:tcPr>
            <w:tcW w:w="4765" w:type="dxa"/>
            <w:gridSpan w:val="2"/>
          </w:tcPr>
          <w:p w14:paraId="53128261" w14:textId="5568ADA8" w:rsidR="005E5982" w:rsidRPr="00653B6B" w:rsidRDefault="4152B347" w:rsidP="006E2682">
            <w:pPr>
              <w:keepNext/>
            </w:pPr>
            <w:r>
              <w:t>Main Path Fuse inside AIR + Container</w:t>
            </w:r>
            <w:r w:rsidR="00CF7C06">
              <w:t xml:space="preserve"> L50S100</w:t>
            </w:r>
          </w:p>
        </w:tc>
        <w:tc>
          <w:tcPr>
            <w:tcW w:w="1080" w:type="dxa"/>
          </w:tcPr>
          <w:p w14:paraId="62486C05" w14:textId="4F5262C7" w:rsidR="005E5982" w:rsidRPr="00653B6B" w:rsidRDefault="003247D3" w:rsidP="006E2682">
            <w:pPr>
              <w:keepNext/>
            </w:pPr>
            <w:r w:rsidRPr="00215C60">
              <w:rPr>
                <w:color w:val="FF0000"/>
              </w:rPr>
              <w:t>100</w:t>
            </w:r>
            <w:r w:rsidR="4152B347" w:rsidRPr="00215C60">
              <w:rPr>
                <w:color w:val="FF0000"/>
              </w:rPr>
              <w:t>A</w:t>
            </w:r>
          </w:p>
        </w:tc>
        <w:tc>
          <w:tcPr>
            <w:tcW w:w="1170" w:type="dxa"/>
            <w:gridSpan w:val="2"/>
          </w:tcPr>
          <w:p w14:paraId="4101652C" w14:textId="72304D32" w:rsidR="005E5982" w:rsidRPr="00653B6B" w:rsidRDefault="4152B347" w:rsidP="4152B347">
            <w:pPr>
              <w:keepNext/>
            </w:pPr>
            <w:r w:rsidRPr="4152B347">
              <w:rPr>
                <w:rFonts w:ascii="Calibri Light" w:eastAsia="Calibri Light" w:hAnsi="Calibri Light" w:cs="Calibri Light"/>
              </w:rPr>
              <w:t>450 V</w:t>
            </w:r>
          </w:p>
        </w:tc>
        <w:tc>
          <w:tcPr>
            <w:tcW w:w="1170" w:type="dxa"/>
            <w:gridSpan w:val="2"/>
          </w:tcPr>
          <w:p w14:paraId="4B99056E" w14:textId="08658BA9" w:rsidR="005E5982" w:rsidRPr="00653B6B" w:rsidRDefault="4152B347" w:rsidP="006E2682">
            <w:pPr>
              <w:keepNext/>
            </w:pPr>
            <w:r>
              <w:t>20KA</w:t>
            </w:r>
          </w:p>
        </w:tc>
        <w:tc>
          <w:tcPr>
            <w:tcW w:w="1710" w:type="dxa"/>
            <w:gridSpan w:val="2"/>
          </w:tcPr>
          <w:p w14:paraId="1299C43A" w14:textId="678D68DF" w:rsidR="005E5982" w:rsidRPr="00653B6B" w:rsidRDefault="00545D17" w:rsidP="006E2682">
            <w:pPr>
              <w:keepNext/>
            </w:pPr>
            <w:hyperlink r:id="rId15">
              <w:r w:rsidR="4152B347" w:rsidRPr="4152B347">
                <w:rPr>
                  <w:rStyle w:val="Hyperlink"/>
                </w:rPr>
                <w:t>Link</w:t>
              </w:r>
            </w:hyperlink>
          </w:p>
        </w:tc>
      </w:tr>
      <w:tr w:rsidR="000874EA" w:rsidRPr="00653B6B" w14:paraId="37DC673D" w14:textId="77777777" w:rsidTr="003B50B5">
        <w:trPr>
          <w:gridAfter w:val="1"/>
          <w:wAfter w:w="545" w:type="dxa"/>
          <w:cantSplit/>
        </w:trPr>
        <w:tc>
          <w:tcPr>
            <w:tcW w:w="4765" w:type="dxa"/>
          </w:tcPr>
          <w:p w14:paraId="10FDAFF6" w14:textId="227ECA05" w:rsidR="000874EA" w:rsidRDefault="009D1D72" w:rsidP="006E2682">
            <w:pPr>
              <w:keepNext/>
            </w:pPr>
            <w:r>
              <w:t>Charger output</w:t>
            </w:r>
          </w:p>
        </w:tc>
        <w:tc>
          <w:tcPr>
            <w:tcW w:w="1080" w:type="dxa"/>
          </w:tcPr>
          <w:p w14:paraId="6F54379F" w14:textId="306A5596" w:rsidR="000874EA" w:rsidRPr="00FE4B0D" w:rsidRDefault="009D1D72" w:rsidP="006E2682">
            <w:pPr>
              <w:keepNext/>
              <w:rPr>
                <w:color w:val="FF0000"/>
              </w:rPr>
            </w:pPr>
            <w:r>
              <w:rPr>
                <w:color w:val="FF0000"/>
              </w:rPr>
              <w:t>30A</w:t>
            </w:r>
          </w:p>
        </w:tc>
        <w:tc>
          <w:tcPr>
            <w:tcW w:w="1170" w:type="dxa"/>
            <w:gridSpan w:val="2"/>
          </w:tcPr>
          <w:p w14:paraId="0CE6C501" w14:textId="59AF2DB5" w:rsidR="000874EA" w:rsidRPr="00A96ED7" w:rsidRDefault="009D1D72" w:rsidP="006E2682">
            <w:pPr>
              <w:keepNext/>
              <w:rPr>
                <w:color w:val="FF0000"/>
              </w:rPr>
            </w:pPr>
            <w:r w:rsidRPr="00A96ED7">
              <w:rPr>
                <w:color w:val="FF0000"/>
              </w:rPr>
              <w:t>500V</w:t>
            </w:r>
          </w:p>
        </w:tc>
        <w:tc>
          <w:tcPr>
            <w:tcW w:w="1170" w:type="dxa"/>
            <w:gridSpan w:val="2"/>
          </w:tcPr>
          <w:p w14:paraId="0C205CC2" w14:textId="10E24328" w:rsidR="000874EA" w:rsidRPr="00A96ED7" w:rsidRDefault="0029351A" w:rsidP="006E2682">
            <w:pPr>
              <w:keepNext/>
              <w:rPr>
                <w:color w:val="FF0000"/>
              </w:rPr>
            </w:pPr>
            <w:r w:rsidRPr="00A96ED7">
              <w:rPr>
                <w:color w:val="FF0000"/>
              </w:rPr>
              <w:t>30kA@500VAC 20kA@500VDC</w:t>
            </w:r>
          </w:p>
        </w:tc>
        <w:tc>
          <w:tcPr>
            <w:tcW w:w="1710" w:type="dxa"/>
            <w:gridSpan w:val="2"/>
          </w:tcPr>
          <w:p w14:paraId="50932417" w14:textId="280EC64B" w:rsidR="000874EA" w:rsidRDefault="00545D17" w:rsidP="00B16AC0">
            <w:pPr>
              <w:pStyle w:val="Change"/>
            </w:pPr>
            <w:hyperlink r:id="rId16" w:history="1">
              <w:r w:rsidR="001950FD" w:rsidRPr="001950FD">
                <w:rPr>
                  <w:rStyle w:val="Hyperlink"/>
                </w:rPr>
                <w:t>Link</w:t>
              </w:r>
            </w:hyperlink>
          </w:p>
        </w:tc>
      </w:tr>
      <w:tr w:rsidR="005E5982" w:rsidRPr="00653B6B" w14:paraId="4DDBEF00" w14:textId="77777777" w:rsidTr="003B50B5">
        <w:trPr>
          <w:cantSplit/>
        </w:trPr>
        <w:tc>
          <w:tcPr>
            <w:tcW w:w="4765" w:type="dxa"/>
            <w:gridSpan w:val="2"/>
          </w:tcPr>
          <w:p w14:paraId="3461D779" w14:textId="05C60F1B" w:rsidR="005E5982" w:rsidRPr="00653B6B" w:rsidRDefault="4152B347" w:rsidP="006E2682">
            <w:pPr>
              <w:keepNext/>
            </w:pPr>
            <w:r>
              <w:t xml:space="preserve">Cell Fuses – Within </w:t>
            </w:r>
            <w:proofErr w:type="spellStart"/>
            <w:r>
              <w:t>Energus</w:t>
            </w:r>
            <w:proofErr w:type="spellEnd"/>
            <w:r>
              <w:t xml:space="preserve"> Modules</w:t>
            </w:r>
          </w:p>
        </w:tc>
        <w:tc>
          <w:tcPr>
            <w:tcW w:w="1080" w:type="dxa"/>
          </w:tcPr>
          <w:p w14:paraId="3CF2D8B6" w14:textId="3E5974CE" w:rsidR="005E5982" w:rsidRPr="00653B6B" w:rsidRDefault="00D2350D" w:rsidP="006E2682">
            <w:pPr>
              <w:keepNext/>
            </w:pPr>
            <w:r w:rsidRPr="00FE4B0D">
              <w:rPr>
                <w:color w:val="FF0000"/>
              </w:rPr>
              <w:t>45</w:t>
            </w:r>
            <w:r w:rsidR="4152B347" w:rsidRPr="00FE4B0D">
              <w:rPr>
                <w:color w:val="FF0000"/>
              </w:rPr>
              <w:t>A</w:t>
            </w:r>
          </w:p>
        </w:tc>
        <w:tc>
          <w:tcPr>
            <w:tcW w:w="1170" w:type="dxa"/>
            <w:gridSpan w:val="2"/>
          </w:tcPr>
          <w:p w14:paraId="0FB78278" w14:textId="46808AB9" w:rsidR="005E5982" w:rsidRPr="00653B6B" w:rsidRDefault="4152B347" w:rsidP="006E2682">
            <w:pPr>
              <w:keepNext/>
            </w:pPr>
            <w:r>
              <w:t>N/A</w:t>
            </w:r>
          </w:p>
        </w:tc>
        <w:tc>
          <w:tcPr>
            <w:tcW w:w="1170" w:type="dxa"/>
            <w:gridSpan w:val="2"/>
          </w:tcPr>
          <w:p w14:paraId="1FC39945" w14:textId="505C4452" w:rsidR="005E5982" w:rsidRPr="00653B6B" w:rsidRDefault="4152B347" w:rsidP="006E2682">
            <w:pPr>
              <w:keepNext/>
            </w:pPr>
            <w:r>
              <w:t>N/A</w:t>
            </w:r>
          </w:p>
        </w:tc>
        <w:tc>
          <w:tcPr>
            <w:tcW w:w="1710" w:type="dxa"/>
            <w:gridSpan w:val="2"/>
          </w:tcPr>
          <w:p w14:paraId="0562CB0E" w14:textId="36FD16BE" w:rsidR="005E5982" w:rsidRPr="00653B6B" w:rsidRDefault="4152B347" w:rsidP="00B16AC0">
            <w:pPr>
              <w:pStyle w:val="Change"/>
            </w:pPr>
            <w:r>
              <w:t xml:space="preserve">See </w:t>
            </w:r>
            <w:hyperlink w:anchor="_Parallel_Cell_Overcurrent" w:history="1">
              <w:r w:rsidR="00B16AC0" w:rsidRPr="0093471F">
                <w:rPr>
                  <w:rStyle w:val="Hyperlink"/>
                </w:rPr>
                <w:t>Figure 6-3</w:t>
              </w:r>
            </w:hyperlink>
          </w:p>
        </w:tc>
      </w:tr>
      <w:tr w:rsidR="005E5982" w:rsidRPr="00653B6B" w14:paraId="34CE0A41" w14:textId="77777777" w:rsidTr="003B50B5">
        <w:trPr>
          <w:cantSplit/>
          <w:trHeight w:val="175"/>
        </w:trPr>
        <w:tc>
          <w:tcPr>
            <w:tcW w:w="4765" w:type="dxa"/>
            <w:gridSpan w:val="2"/>
          </w:tcPr>
          <w:p w14:paraId="62EBF3C5" w14:textId="631FDC47" w:rsidR="005E5982" w:rsidRPr="00653B6B" w:rsidRDefault="5B46F8AE" w:rsidP="006E2682">
            <w:pPr>
              <w:keepNext/>
            </w:pPr>
            <w:r>
              <w:t>TSAL Sense Line HVIB</w:t>
            </w:r>
          </w:p>
        </w:tc>
        <w:tc>
          <w:tcPr>
            <w:tcW w:w="1080" w:type="dxa"/>
          </w:tcPr>
          <w:p w14:paraId="6D98A12B" w14:textId="19EE14AB" w:rsidR="005E5982" w:rsidRPr="00653B6B" w:rsidRDefault="4152B347" w:rsidP="006E2682">
            <w:pPr>
              <w:keepNext/>
            </w:pPr>
            <w:r>
              <w:t>1A</w:t>
            </w:r>
          </w:p>
        </w:tc>
        <w:tc>
          <w:tcPr>
            <w:tcW w:w="1170" w:type="dxa"/>
            <w:gridSpan w:val="2"/>
          </w:tcPr>
          <w:p w14:paraId="2946DB82" w14:textId="57FD6B93" w:rsidR="005E5982" w:rsidRPr="00653B6B" w:rsidRDefault="4152B347" w:rsidP="006E2682">
            <w:pPr>
              <w:keepNext/>
            </w:pPr>
            <w:r>
              <w:t>500 V</w:t>
            </w:r>
          </w:p>
        </w:tc>
        <w:tc>
          <w:tcPr>
            <w:tcW w:w="1170" w:type="dxa"/>
            <w:gridSpan w:val="2"/>
          </w:tcPr>
          <w:p w14:paraId="5997CC1D" w14:textId="01EB0F43" w:rsidR="005E5982" w:rsidRPr="00653B6B" w:rsidRDefault="4152B347" w:rsidP="0036666D">
            <w:pPr>
              <w:pStyle w:val="Change"/>
            </w:pPr>
            <w:r>
              <w:t>1</w:t>
            </w:r>
            <w:r w:rsidR="0036666D">
              <w:t>00A</w:t>
            </w:r>
          </w:p>
        </w:tc>
        <w:tc>
          <w:tcPr>
            <w:tcW w:w="1710" w:type="dxa"/>
            <w:gridSpan w:val="2"/>
          </w:tcPr>
          <w:p w14:paraId="110FFD37" w14:textId="265E47CC" w:rsidR="005E5982" w:rsidRPr="00653B6B" w:rsidRDefault="00545D17" w:rsidP="4152B347">
            <w:pPr>
              <w:keepNext/>
            </w:pPr>
            <w:hyperlink r:id="rId17">
              <w:r w:rsidR="4152B347" w:rsidRPr="4152B347">
                <w:rPr>
                  <w:rStyle w:val="Hyperlink"/>
                </w:rPr>
                <w:t>Link</w:t>
              </w:r>
            </w:hyperlink>
          </w:p>
        </w:tc>
      </w:tr>
      <w:tr w:rsidR="4152B347" w14:paraId="387D6667" w14:textId="77777777" w:rsidTr="003B50B5">
        <w:trPr>
          <w:cantSplit/>
        </w:trPr>
        <w:tc>
          <w:tcPr>
            <w:tcW w:w="4765" w:type="dxa"/>
            <w:gridSpan w:val="2"/>
          </w:tcPr>
          <w:p w14:paraId="691DED3E" w14:textId="7F928DB4" w:rsidR="4152B347" w:rsidRDefault="5B46F8AE" w:rsidP="4152B347">
            <w:r>
              <w:t>TSAL Sense Line HVIB</w:t>
            </w:r>
          </w:p>
        </w:tc>
        <w:tc>
          <w:tcPr>
            <w:tcW w:w="1080" w:type="dxa"/>
          </w:tcPr>
          <w:p w14:paraId="0468E8A2" w14:textId="447F69D2" w:rsidR="4152B347" w:rsidRDefault="4152B347" w:rsidP="4152B347">
            <w:r>
              <w:t>1A</w:t>
            </w:r>
          </w:p>
        </w:tc>
        <w:tc>
          <w:tcPr>
            <w:tcW w:w="1170" w:type="dxa"/>
            <w:gridSpan w:val="2"/>
          </w:tcPr>
          <w:p w14:paraId="2E1F552B" w14:textId="5F35E1E4" w:rsidR="4152B347" w:rsidRDefault="4152B347" w:rsidP="4152B347">
            <w:r>
              <w:t>500 V</w:t>
            </w:r>
          </w:p>
        </w:tc>
        <w:tc>
          <w:tcPr>
            <w:tcW w:w="1170" w:type="dxa"/>
            <w:gridSpan w:val="2"/>
          </w:tcPr>
          <w:p w14:paraId="3E910176" w14:textId="5CD9062D" w:rsidR="4152B347" w:rsidRDefault="0036666D" w:rsidP="0036666D">
            <w:pPr>
              <w:pStyle w:val="Change"/>
            </w:pPr>
            <w:r>
              <w:t>100A</w:t>
            </w:r>
          </w:p>
        </w:tc>
        <w:tc>
          <w:tcPr>
            <w:tcW w:w="1710" w:type="dxa"/>
            <w:gridSpan w:val="2"/>
          </w:tcPr>
          <w:p w14:paraId="20B224EF" w14:textId="09F52F9C" w:rsidR="4152B347" w:rsidRDefault="00545D17" w:rsidP="4152B347">
            <w:hyperlink r:id="rId18">
              <w:r w:rsidR="4152B347" w:rsidRPr="4152B347">
                <w:rPr>
                  <w:rStyle w:val="Hyperlink"/>
                </w:rPr>
                <w:t>Link</w:t>
              </w:r>
            </w:hyperlink>
          </w:p>
        </w:tc>
      </w:tr>
      <w:tr w:rsidR="4152B347" w14:paraId="0E86CF91" w14:textId="77777777" w:rsidTr="003B50B5">
        <w:trPr>
          <w:cantSplit/>
        </w:trPr>
        <w:tc>
          <w:tcPr>
            <w:tcW w:w="4765" w:type="dxa"/>
            <w:gridSpan w:val="2"/>
          </w:tcPr>
          <w:p w14:paraId="24C48E21" w14:textId="57F1FEBE" w:rsidR="4152B347" w:rsidRDefault="4152B347" w:rsidP="4152B347">
            <w:r>
              <w:t>IMD Sense Line</w:t>
            </w:r>
            <w:r w:rsidR="002638C7">
              <w:t xml:space="preserve"> </w:t>
            </w:r>
            <w:r w:rsidR="5B46F8AE">
              <w:t>HVIB</w:t>
            </w:r>
          </w:p>
        </w:tc>
        <w:tc>
          <w:tcPr>
            <w:tcW w:w="1080" w:type="dxa"/>
          </w:tcPr>
          <w:p w14:paraId="459FFFB6" w14:textId="14174153" w:rsidR="4152B347" w:rsidRDefault="4152B347" w:rsidP="4152B347">
            <w:r>
              <w:t>1A</w:t>
            </w:r>
          </w:p>
        </w:tc>
        <w:tc>
          <w:tcPr>
            <w:tcW w:w="1170" w:type="dxa"/>
            <w:gridSpan w:val="2"/>
          </w:tcPr>
          <w:p w14:paraId="515ACE1A" w14:textId="6B85A77D" w:rsidR="4152B347" w:rsidRDefault="4152B347" w:rsidP="4152B347">
            <w:r>
              <w:t>500 V</w:t>
            </w:r>
          </w:p>
        </w:tc>
        <w:tc>
          <w:tcPr>
            <w:tcW w:w="1170" w:type="dxa"/>
            <w:gridSpan w:val="2"/>
          </w:tcPr>
          <w:p w14:paraId="5506675D" w14:textId="11BC4959" w:rsidR="4152B347" w:rsidRDefault="001E523B" w:rsidP="0036666D">
            <w:pPr>
              <w:pStyle w:val="Change"/>
            </w:pPr>
            <w:r>
              <w:t>100A</w:t>
            </w:r>
          </w:p>
        </w:tc>
        <w:tc>
          <w:tcPr>
            <w:tcW w:w="1710" w:type="dxa"/>
            <w:gridSpan w:val="2"/>
          </w:tcPr>
          <w:p w14:paraId="60694648" w14:textId="1E3026A0" w:rsidR="4152B347" w:rsidRDefault="00545D17" w:rsidP="4152B347">
            <w:hyperlink r:id="rId19">
              <w:r w:rsidR="4152B347" w:rsidRPr="4152B347">
                <w:rPr>
                  <w:rStyle w:val="Hyperlink"/>
                </w:rPr>
                <w:t>Link</w:t>
              </w:r>
            </w:hyperlink>
          </w:p>
        </w:tc>
      </w:tr>
    </w:tbl>
    <w:p w14:paraId="5EF33E5F" w14:textId="19E0A752" w:rsidR="005E5982" w:rsidRDefault="005E5982">
      <w:pPr>
        <w:pStyle w:val="Caption"/>
      </w:pPr>
      <w:bookmarkStart w:id="29" w:name="_Toc535246737"/>
      <w:bookmarkStart w:id="30" w:name="_Toc535248627"/>
      <w:bookmarkStart w:id="31" w:name="_Toc8806283"/>
      <w:r w:rsidRPr="00653B6B">
        <w:lastRenderedPageBreak/>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Pr="00653B6B">
        <w:t xml:space="preserve"> - Fuse Specifications</w:t>
      </w:r>
      <w:bookmarkEnd w:id="29"/>
      <w:bookmarkEnd w:id="30"/>
      <w:bookmarkEnd w:id="31"/>
    </w:p>
    <w:p w14:paraId="6C04CCD3" w14:textId="77777777" w:rsidR="006415E3" w:rsidRDefault="5B46F8AE" w:rsidP="006E2682">
      <w:pPr>
        <w:pStyle w:val="Heading3"/>
      </w:pPr>
      <w:r>
        <w:t>Conductor Specifications</w:t>
      </w:r>
    </w:p>
    <w:p w14:paraId="65D54001" w14:textId="61213731" w:rsidR="006415E3" w:rsidRPr="006415E3" w:rsidRDefault="006415E3" w:rsidP="006E2682">
      <w:pPr>
        <w:pStyle w:val="Instructions"/>
      </w:pPr>
    </w:p>
    <w:tbl>
      <w:tblPr>
        <w:tblStyle w:val="TableGrid"/>
        <w:tblW w:w="9350" w:type="dxa"/>
        <w:tblLayout w:type="fixed"/>
        <w:tblLook w:val="04A0" w:firstRow="1" w:lastRow="0" w:firstColumn="1" w:lastColumn="0" w:noHBand="0" w:noVBand="1"/>
      </w:tblPr>
      <w:tblGrid>
        <w:gridCol w:w="1451"/>
        <w:gridCol w:w="1065"/>
        <w:gridCol w:w="1165"/>
        <w:gridCol w:w="1276"/>
        <w:gridCol w:w="1313"/>
        <w:gridCol w:w="1654"/>
        <w:gridCol w:w="1426"/>
      </w:tblGrid>
      <w:tr w:rsidR="00051B40" w:rsidRPr="00653B6B" w14:paraId="5D627919" w14:textId="77777777" w:rsidTr="007E3DC7">
        <w:trPr>
          <w:cantSplit/>
        </w:trPr>
        <w:tc>
          <w:tcPr>
            <w:tcW w:w="1451" w:type="dxa"/>
            <w:vAlign w:val="center"/>
          </w:tcPr>
          <w:p w14:paraId="29C2C6D0" w14:textId="77777777" w:rsidR="00712F8D" w:rsidRPr="00653B6B" w:rsidRDefault="00712F8D" w:rsidP="002C6FEB">
            <w:pPr>
              <w:keepNext/>
              <w:jc w:val="center"/>
              <w:rPr>
                <w:b/>
              </w:rPr>
            </w:pPr>
            <w:r w:rsidRPr="00653B6B">
              <w:rPr>
                <w:b/>
              </w:rPr>
              <w:t>Conductor Location</w:t>
            </w:r>
          </w:p>
        </w:tc>
        <w:tc>
          <w:tcPr>
            <w:tcW w:w="1065" w:type="dxa"/>
            <w:vAlign w:val="center"/>
          </w:tcPr>
          <w:p w14:paraId="4DB3B7BB" w14:textId="77777777" w:rsidR="00712F8D" w:rsidRPr="00653B6B" w:rsidRDefault="00712F8D" w:rsidP="002C6FEB">
            <w:pPr>
              <w:keepNext/>
              <w:jc w:val="center"/>
              <w:rPr>
                <w:b/>
              </w:rPr>
            </w:pPr>
            <w:r w:rsidRPr="00653B6B">
              <w:rPr>
                <w:b/>
              </w:rPr>
              <w:t>Size</w:t>
            </w:r>
          </w:p>
        </w:tc>
        <w:tc>
          <w:tcPr>
            <w:tcW w:w="1165" w:type="dxa"/>
            <w:vAlign w:val="center"/>
          </w:tcPr>
          <w:p w14:paraId="5CACC61D" w14:textId="77777777" w:rsidR="00712F8D" w:rsidRPr="00653B6B" w:rsidRDefault="00712F8D" w:rsidP="002C6FEB">
            <w:pPr>
              <w:keepNext/>
              <w:jc w:val="center"/>
              <w:rPr>
                <w:b/>
              </w:rPr>
            </w:pPr>
            <w:r w:rsidRPr="00653B6B">
              <w:rPr>
                <w:b/>
              </w:rPr>
              <w:t>Voltage Rating</w:t>
            </w:r>
          </w:p>
        </w:tc>
        <w:tc>
          <w:tcPr>
            <w:tcW w:w="1276" w:type="dxa"/>
            <w:vAlign w:val="center"/>
          </w:tcPr>
          <w:p w14:paraId="17E3BCD4" w14:textId="77777777" w:rsidR="00712F8D" w:rsidRPr="00653B6B" w:rsidRDefault="00712F8D" w:rsidP="002C6FEB">
            <w:pPr>
              <w:keepNext/>
              <w:jc w:val="center"/>
              <w:rPr>
                <w:b/>
              </w:rPr>
            </w:pPr>
            <w:r w:rsidRPr="00653B6B">
              <w:rPr>
                <w:b/>
              </w:rPr>
              <w:t>Ampacity</w:t>
            </w:r>
          </w:p>
        </w:tc>
        <w:tc>
          <w:tcPr>
            <w:tcW w:w="1313" w:type="dxa"/>
            <w:vAlign w:val="center"/>
          </w:tcPr>
          <w:p w14:paraId="04214941" w14:textId="77777777" w:rsidR="00712F8D" w:rsidRPr="00653B6B" w:rsidRDefault="00712F8D" w:rsidP="002C6FEB">
            <w:pPr>
              <w:keepNext/>
              <w:jc w:val="center"/>
              <w:rPr>
                <w:b/>
              </w:rPr>
            </w:pPr>
            <w:r w:rsidRPr="00653B6B">
              <w:rPr>
                <w:b/>
              </w:rPr>
              <w:t>Rating of fuse providing protection</w:t>
            </w:r>
          </w:p>
        </w:tc>
        <w:tc>
          <w:tcPr>
            <w:tcW w:w="1654" w:type="dxa"/>
            <w:vAlign w:val="center"/>
          </w:tcPr>
          <w:p w14:paraId="6F5D22DF" w14:textId="77777777" w:rsidR="00712F8D" w:rsidRPr="00653B6B" w:rsidRDefault="00712F8D" w:rsidP="002C6FEB">
            <w:pPr>
              <w:keepNext/>
              <w:jc w:val="center"/>
              <w:rPr>
                <w:b/>
              </w:rPr>
            </w:pPr>
            <w:r>
              <w:rPr>
                <w:b/>
              </w:rPr>
              <w:t>Temperature Rating</w:t>
            </w:r>
          </w:p>
        </w:tc>
        <w:tc>
          <w:tcPr>
            <w:tcW w:w="1426" w:type="dxa"/>
            <w:vAlign w:val="center"/>
          </w:tcPr>
          <w:p w14:paraId="1282502B" w14:textId="77777777" w:rsidR="00712F8D" w:rsidRPr="00653B6B" w:rsidRDefault="00712F8D" w:rsidP="002C6FEB">
            <w:pPr>
              <w:keepNext/>
              <w:jc w:val="center"/>
              <w:rPr>
                <w:b/>
              </w:rPr>
            </w:pPr>
            <w:r w:rsidRPr="00653B6B">
              <w:rPr>
                <w:b/>
              </w:rPr>
              <w:t>Datasheet</w:t>
            </w:r>
          </w:p>
        </w:tc>
      </w:tr>
      <w:tr w:rsidR="00051B40" w:rsidRPr="00653B6B" w14:paraId="6B699379" w14:textId="77777777" w:rsidTr="007E3DC7">
        <w:trPr>
          <w:cantSplit/>
        </w:trPr>
        <w:tc>
          <w:tcPr>
            <w:tcW w:w="1451" w:type="dxa"/>
          </w:tcPr>
          <w:p w14:paraId="3FE9F23F" w14:textId="205EC0BD" w:rsidR="00712F8D" w:rsidRPr="00653B6B" w:rsidRDefault="5B46F8AE" w:rsidP="5B46F8AE">
            <w:pPr>
              <w:keepNext/>
              <w:rPr>
                <w:sz w:val="18"/>
                <w:szCs w:val="18"/>
              </w:rPr>
            </w:pPr>
            <w:r w:rsidRPr="5B46F8AE">
              <w:rPr>
                <w:sz w:val="20"/>
                <w:szCs w:val="20"/>
              </w:rPr>
              <w:t>Cell Busbars</w:t>
            </w:r>
          </w:p>
        </w:tc>
        <w:tc>
          <w:tcPr>
            <w:tcW w:w="1065" w:type="dxa"/>
          </w:tcPr>
          <w:p w14:paraId="1F72F646" w14:textId="09F6D152" w:rsidR="00712F8D" w:rsidRPr="00653B6B" w:rsidRDefault="5B46F8AE" w:rsidP="5B46F8AE">
            <w:pPr>
              <w:keepNext/>
              <w:rPr>
                <w:sz w:val="18"/>
                <w:szCs w:val="18"/>
                <w:vertAlign w:val="superscript"/>
              </w:rPr>
            </w:pPr>
            <w:r w:rsidRPr="5B46F8AE">
              <w:rPr>
                <w:sz w:val="20"/>
                <w:szCs w:val="20"/>
              </w:rPr>
              <w:t>44.45mm</w:t>
            </w:r>
            <w:r w:rsidRPr="5B46F8AE">
              <w:rPr>
                <w:sz w:val="20"/>
                <w:szCs w:val="20"/>
                <w:vertAlign w:val="superscript"/>
              </w:rPr>
              <w:t>2</w:t>
            </w:r>
          </w:p>
        </w:tc>
        <w:tc>
          <w:tcPr>
            <w:tcW w:w="1165" w:type="dxa"/>
          </w:tcPr>
          <w:p w14:paraId="08CE6F91" w14:textId="6D6AB38B" w:rsidR="00712F8D" w:rsidRPr="00653B6B" w:rsidRDefault="5B46F8AE" w:rsidP="5B46F8AE">
            <w:pPr>
              <w:keepNext/>
              <w:rPr>
                <w:sz w:val="20"/>
                <w:szCs w:val="20"/>
              </w:rPr>
            </w:pPr>
            <w:r w:rsidRPr="5B46F8AE">
              <w:rPr>
                <w:sz w:val="20"/>
                <w:szCs w:val="20"/>
              </w:rPr>
              <w:t>NA</w:t>
            </w:r>
          </w:p>
        </w:tc>
        <w:tc>
          <w:tcPr>
            <w:tcW w:w="1276" w:type="dxa"/>
          </w:tcPr>
          <w:p w14:paraId="61CDCEAD" w14:textId="10331FD2" w:rsidR="00712F8D" w:rsidRPr="00653B6B" w:rsidRDefault="5B46F8AE" w:rsidP="5B46F8AE">
            <w:pPr>
              <w:keepNext/>
              <w:rPr>
                <w:sz w:val="20"/>
                <w:szCs w:val="20"/>
              </w:rPr>
            </w:pPr>
            <w:r w:rsidRPr="5B46F8AE">
              <w:rPr>
                <w:sz w:val="20"/>
                <w:szCs w:val="20"/>
              </w:rPr>
              <w:t>205A</w:t>
            </w:r>
          </w:p>
        </w:tc>
        <w:tc>
          <w:tcPr>
            <w:tcW w:w="1313" w:type="dxa"/>
          </w:tcPr>
          <w:p w14:paraId="6BB9E253" w14:textId="284C91CD" w:rsidR="00712F8D" w:rsidRPr="00653B6B" w:rsidRDefault="5B46F8AE" w:rsidP="5B46F8AE">
            <w:pPr>
              <w:keepNext/>
              <w:rPr>
                <w:sz w:val="20"/>
                <w:szCs w:val="20"/>
              </w:rPr>
            </w:pPr>
            <w:r w:rsidRPr="5B46F8AE">
              <w:rPr>
                <w:sz w:val="20"/>
                <w:szCs w:val="20"/>
              </w:rPr>
              <w:t>20A</w:t>
            </w:r>
          </w:p>
        </w:tc>
        <w:tc>
          <w:tcPr>
            <w:tcW w:w="1654" w:type="dxa"/>
          </w:tcPr>
          <w:p w14:paraId="23DE523C" w14:textId="0E51BCE5" w:rsidR="00712F8D" w:rsidRPr="00653B6B" w:rsidRDefault="5B46F8AE" w:rsidP="5B46F8AE">
            <w:pPr>
              <w:keepNext/>
              <w:rPr>
                <w:sz w:val="20"/>
                <w:szCs w:val="20"/>
              </w:rPr>
            </w:pPr>
            <w:r w:rsidRPr="5B46F8AE">
              <w:rPr>
                <w:sz w:val="20"/>
                <w:szCs w:val="20"/>
              </w:rPr>
              <w:t>NA</w:t>
            </w:r>
          </w:p>
        </w:tc>
        <w:tc>
          <w:tcPr>
            <w:tcW w:w="1426" w:type="dxa"/>
          </w:tcPr>
          <w:p w14:paraId="52E56223" w14:textId="06CD7001" w:rsidR="00712F8D" w:rsidRPr="00653B6B" w:rsidRDefault="5B46F8AE" w:rsidP="5B46F8AE">
            <w:pPr>
              <w:keepNext/>
              <w:rPr>
                <w:sz w:val="20"/>
                <w:szCs w:val="20"/>
              </w:rPr>
            </w:pPr>
            <w:r w:rsidRPr="5B46F8AE">
              <w:rPr>
                <w:sz w:val="20"/>
                <w:szCs w:val="20"/>
              </w:rPr>
              <w:t>Team Manufactured</w:t>
            </w:r>
          </w:p>
        </w:tc>
      </w:tr>
      <w:tr w:rsidR="00051B40" w:rsidRPr="00653B6B" w14:paraId="07547A01" w14:textId="77777777" w:rsidTr="007E3DC7">
        <w:trPr>
          <w:cantSplit/>
        </w:trPr>
        <w:tc>
          <w:tcPr>
            <w:tcW w:w="1451" w:type="dxa"/>
          </w:tcPr>
          <w:p w14:paraId="5043CB0F" w14:textId="788FF0C5" w:rsidR="00712F8D" w:rsidRPr="00653B6B" w:rsidRDefault="5B46F8AE" w:rsidP="5B46F8AE">
            <w:pPr>
              <w:keepNext/>
              <w:rPr>
                <w:sz w:val="20"/>
                <w:szCs w:val="20"/>
              </w:rPr>
            </w:pPr>
            <w:r w:rsidRPr="5B46F8AE">
              <w:rPr>
                <w:sz w:val="20"/>
                <w:szCs w:val="20"/>
              </w:rPr>
              <w:t>Tractive System DC/Phase Wire</w:t>
            </w:r>
          </w:p>
        </w:tc>
        <w:tc>
          <w:tcPr>
            <w:tcW w:w="1065" w:type="dxa"/>
          </w:tcPr>
          <w:p w14:paraId="07459315" w14:textId="1AA0929E" w:rsidR="00712F8D" w:rsidRPr="00653B6B" w:rsidRDefault="5B46F8AE" w:rsidP="5B46F8AE">
            <w:pPr>
              <w:keepNext/>
              <w:rPr>
                <w:sz w:val="18"/>
                <w:szCs w:val="18"/>
                <w:vertAlign w:val="superscript"/>
              </w:rPr>
            </w:pPr>
            <w:r w:rsidRPr="5B46F8AE">
              <w:rPr>
                <w:sz w:val="20"/>
                <w:szCs w:val="20"/>
              </w:rPr>
              <w:t>35mm</w:t>
            </w:r>
            <w:r w:rsidRPr="5B46F8AE">
              <w:rPr>
                <w:sz w:val="20"/>
                <w:szCs w:val="20"/>
                <w:vertAlign w:val="superscript"/>
              </w:rPr>
              <w:t>2</w:t>
            </w:r>
          </w:p>
        </w:tc>
        <w:tc>
          <w:tcPr>
            <w:tcW w:w="1165" w:type="dxa"/>
          </w:tcPr>
          <w:p w14:paraId="6537F28F" w14:textId="0D16B066" w:rsidR="00712F8D" w:rsidRPr="00653B6B" w:rsidRDefault="5B46F8AE" w:rsidP="5B46F8AE">
            <w:pPr>
              <w:keepNext/>
              <w:rPr>
                <w:sz w:val="20"/>
                <w:szCs w:val="20"/>
              </w:rPr>
            </w:pPr>
            <w:r w:rsidRPr="5B46F8AE">
              <w:rPr>
                <w:sz w:val="20"/>
                <w:szCs w:val="20"/>
              </w:rPr>
              <w:t>1000V</w:t>
            </w:r>
          </w:p>
        </w:tc>
        <w:tc>
          <w:tcPr>
            <w:tcW w:w="1276" w:type="dxa"/>
          </w:tcPr>
          <w:p w14:paraId="6DFB9E20" w14:textId="52A9A4C2" w:rsidR="00712F8D" w:rsidRPr="00653B6B" w:rsidRDefault="5B46F8AE" w:rsidP="5B46F8AE">
            <w:pPr>
              <w:keepNext/>
              <w:rPr>
                <w:sz w:val="20"/>
                <w:szCs w:val="20"/>
              </w:rPr>
            </w:pPr>
            <w:r w:rsidRPr="5B46F8AE">
              <w:rPr>
                <w:sz w:val="20"/>
                <w:szCs w:val="20"/>
              </w:rPr>
              <w:t>158A</w:t>
            </w:r>
          </w:p>
        </w:tc>
        <w:tc>
          <w:tcPr>
            <w:tcW w:w="1313" w:type="dxa"/>
          </w:tcPr>
          <w:p w14:paraId="70DF9E56" w14:textId="5F4E4137" w:rsidR="00712F8D" w:rsidRPr="00653B6B" w:rsidRDefault="005F604C" w:rsidP="5B46F8AE">
            <w:pPr>
              <w:keepNext/>
              <w:rPr>
                <w:sz w:val="20"/>
                <w:szCs w:val="20"/>
              </w:rPr>
            </w:pPr>
            <w:r w:rsidRPr="00C061BF">
              <w:rPr>
                <w:color w:val="FF0000"/>
                <w:sz w:val="20"/>
                <w:szCs w:val="20"/>
              </w:rPr>
              <w:t>100</w:t>
            </w:r>
            <w:r w:rsidR="5B46F8AE" w:rsidRPr="00C061BF">
              <w:rPr>
                <w:color w:val="FF0000"/>
                <w:sz w:val="20"/>
                <w:szCs w:val="20"/>
              </w:rPr>
              <w:t>A</w:t>
            </w:r>
          </w:p>
        </w:tc>
        <w:tc>
          <w:tcPr>
            <w:tcW w:w="1654" w:type="dxa"/>
          </w:tcPr>
          <w:p w14:paraId="44E871BC" w14:textId="322661FB" w:rsidR="00712F8D" w:rsidRPr="00653B6B" w:rsidRDefault="5B46F8AE" w:rsidP="5B46F8AE">
            <w:pPr>
              <w:keepNext/>
              <w:rPr>
                <w:sz w:val="20"/>
                <w:szCs w:val="20"/>
              </w:rPr>
            </w:pPr>
            <w:r w:rsidRPr="5B46F8AE">
              <w:t>-45°C to 150°C</w:t>
            </w:r>
          </w:p>
        </w:tc>
        <w:tc>
          <w:tcPr>
            <w:tcW w:w="1426" w:type="dxa"/>
          </w:tcPr>
          <w:p w14:paraId="144A5D23" w14:textId="4D47EF17" w:rsidR="00712F8D" w:rsidRPr="00653B6B" w:rsidRDefault="00545D17" w:rsidP="5B46F8AE">
            <w:pPr>
              <w:keepNext/>
              <w:rPr>
                <w:sz w:val="20"/>
                <w:szCs w:val="20"/>
              </w:rPr>
            </w:pPr>
            <w:hyperlink r:id="rId20">
              <w:r w:rsidR="5B46F8AE" w:rsidRPr="5B46F8AE">
                <w:rPr>
                  <w:rStyle w:val="Hyperlink"/>
                  <w:sz w:val="20"/>
                  <w:szCs w:val="20"/>
                </w:rPr>
                <w:t>Datasheet</w:t>
              </w:r>
            </w:hyperlink>
          </w:p>
        </w:tc>
      </w:tr>
      <w:tr w:rsidR="00A80933" w:rsidRPr="00653B6B" w14:paraId="57E7023F" w14:textId="77777777" w:rsidTr="007E3DC7">
        <w:trPr>
          <w:cantSplit/>
        </w:trPr>
        <w:tc>
          <w:tcPr>
            <w:tcW w:w="1451" w:type="dxa"/>
          </w:tcPr>
          <w:p w14:paraId="1CCA9BD1" w14:textId="23E37861" w:rsidR="00A80933" w:rsidRPr="00C061BF" w:rsidRDefault="00A80933" w:rsidP="5B46F8AE">
            <w:pPr>
              <w:keepNext/>
              <w:rPr>
                <w:color w:val="FF0000"/>
                <w:sz w:val="20"/>
                <w:szCs w:val="20"/>
              </w:rPr>
            </w:pPr>
            <w:r w:rsidRPr="00C061BF">
              <w:rPr>
                <w:color w:val="FF0000"/>
                <w:sz w:val="20"/>
                <w:szCs w:val="20"/>
              </w:rPr>
              <w:t>Accumulator Wire</w:t>
            </w:r>
          </w:p>
        </w:tc>
        <w:tc>
          <w:tcPr>
            <w:tcW w:w="1065" w:type="dxa"/>
          </w:tcPr>
          <w:p w14:paraId="23C85A53" w14:textId="6543C174" w:rsidR="00A80933" w:rsidRPr="00C061BF" w:rsidRDefault="005F604C" w:rsidP="5B46F8AE">
            <w:pPr>
              <w:keepNext/>
              <w:rPr>
                <w:color w:val="FF0000"/>
                <w:sz w:val="20"/>
                <w:szCs w:val="20"/>
              </w:rPr>
            </w:pPr>
            <w:r w:rsidRPr="00C061BF">
              <w:rPr>
                <w:color w:val="FF0000"/>
                <w:sz w:val="20"/>
                <w:szCs w:val="20"/>
              </w:rPr>
              <w:t>35mm</w:t>
            </w:r>
            <w:r w:rsidRPr="00C061BF">
              <w:rPr>
                <w:color w:val="FF0000"/>
                <w:sz w:val="20"/>
                <w:szCs w:val="20"/>
                <w:vertAlign w:val="superscript"/>
              </w:rPr>
              <w:t>2</w:t>
            </w:r>
          </w:p>
        </w:tc>
        <w:tc>
          <w:tcPr>
            <w:tcW w:w="1165" w:type="dxa"/>
          </w:tcPr>
          <w:p w14:paraId="583DDADF" w14:textId="60CFA702" w:rsidR="00704F15" w:rsidRPr="00C061BF" w:rsidRDefault="00704F15" w:rsidP="5B46F8AE">
            <w:pPr>
              <w:keepNext/>
              <w:rPr>
                <w:color w:val="FF0000"/>
                <w:sz w:val="20"/>
                <w:szCs w:val="20"/>
              </w:rPr>
            </w:pPr>
            <w:r w:rsidRPr="00C061BF">
              <w:rPr>
                <w:color w:val="FF0000"/>
                <w:sz w:val="20"/>
                <w:szCs w:val="20"/>
              </w:rPr>
              <w:t>600</w:t>
            </w:r>
            <w:r w:rsidR="002D65DA" w:rsidRPr="00C061BF">
              <w:rPr>
                <w:color w:val="FF0000"/>
                <w:sz w:val="20"/>
                <w:szCs w:val="20"/>
              </w:rPr>
              <w:t>V</w:t>
            </w:r>
          </w:p>
        </w:tc>
        <w:tc>
          <w:tcPr>
            <w:tcW w:w="1276" w:type="dxa"/>
          </w:tcPr>
          <w:p w14:paraId="58028A1B" w14:textId="6784BF52" w:rsidR="00A80933" w:rsidRPr="00C061BF" w:rsidRDefault="005F604C" w:rsidP="5B46F8AE">
            <w:pPr>
              <w:keepNext/>
              <w:rPr>
                <w:color w:val="FF0000"/>
                <w:sz w:val="20"/>
                <w:szCs w:val="20"/>
              </w:rPr>
            </w:pPr>
            <w:r w:rsidRPr="00C061BF">
              <w:rPr>
                <w:color w:val="FF0000"/>
                <w:sz w:val="20"/>
                <w:szCs w:val="20"/>
              </w:rPr>
              <w:t>158A</w:t>
            </w:r>
          </w:p>
        </w:tc>
        <w:tc>
          <w:tcPr>
            <w:tcW w:w="1313" w:type="dxa"/>
          </w:tcPr>
          <w:p w14:paraId="747919A1" w14:textId="52C6FAC3" w:rsidR="00A80933" w:rsidRPr="00C061BF" w:rsidRDefault="005F604C" w:rsidP="5B46F8AE">
            <w:pPr>
              <w:keepNext/>
              <w:rPr>
                <w:color w:val="FF0000"/>
                <w:sz w:val="20"/>
                <w:szCs w:val="20"/>
              </w:rPr>
            </w:pPr>
            <w:r w:rsidRPr="00C061BF">
              <w:rPr>
                <w:color w:val="FF0000"/>
                <w:sz w:val="20"/>
                <w:szCs w:val="20"/>
              </w:rPr>
              <w:t>100A</w:t>
            </w:r>
          </w:p>
        </w:tc>
        <w:tc>
          <w:tcPr>
            <w:tcW w:w="1654" w:type="dxa"/>
          </w:tcPr>
          <w:p w14:paraId="64D91DF0" w14:textId="22752D09" w:rsidR="00A80933" w:rsidRPr="00C061BF" w:rsidRDefault="00C061BF" w:rsidP="5B46F8AE">
            <w:pPr>
              <w:keepNext/>
              <w:rPr>
                <w:color w:val="FF0000"/>
              </w:rPr>
            </w:pPr>
            <w:r w:rsidRPr="00C061BF">
              <w:rPr>
                <w:color w:val="FF0000"/>
                <w:sz w:val="20"/>
                <w:szCs w:val="20"/>
              </w:rPr>
              <w:t>-70C to 150C</w:t>
            </w:r>
          </w:p>
        </w:tc>
        <w:tc>
          <w:tcPr>
            <w:tcW w:w="1426" w:type="dxa"/>
          </w:tcPr>
          <w:p w14:paraId="785E621E" w14:textId="1C96F7E5" w:rsidR="00A80933" w:rsidRDefault="00545D17" w:rsidP="5B46F8AE">
            <w:pPr>
              <w:keepNext/>
              <w:rPr>
                <w:rStyle w:val="Hyperlink"/>
                <w:sz w:val="20"/>
                <w:szCs w:val="20"/>
              </w:rPr>
            </w:pPr>
            <w:hyperlink r:id="rId21">
              <w:r w:rsidR="005D768D" w:rsidRPr="5B46F8AE">
                <w:rPr>
                  <w:rStyle w:val="Hyperlink"/>
                  <w:sz w:val="20"/>
                  <w:szCs w:val="20"/>
                </w:rPr>
                <w:t>Datasheet</w:t>
              </w:r>
            </w:hyperlink>
          </w:p>
        </w:tc>
      </w:tr>
      <w:tr w:rsidR="00051B40" w:rsidRPr="00653B6B" w14:paraId="738610EB" w14:textId="77777777" w:rsidTr="007E3DC7">
        <w:trPr>
          <w:cantSplit/>
        </w:trPr>
        <w:tc>
          <w:tcPr>
            <w:tcW w:w="1451" w:type="dxa"/>
          </w:tcPr>
          <w:p w14:paraId="637805D2" w14:textId="5C35E9F8" w:rsidR="00712F8D" w:rsidRPr="00653B6B" w:rsidRDefault="5B46F8AE" w:rsidP="5B46F8AE">
            <w:pPr>
              <w:keepNext/>
              <w:rPr>
                <w:sz w:val="20"/>
                <w:szCs w:val="20"/>
              </w:rPr>
            </w:pPr>
            <w:r w:rsidRPr="5B46F8AE">
              <w:rPr>
                <w:sz w:val="20"/>
                <w:szCs w:val="20"/>
              </w:rPr>
              <w:t>TSMP / HV Sense Wire</w:t>
            </w:r>
          </w:p>
        </w:tc>
        <w:tc>
          <w:tcPr>
            <w:tcW w:w="1065" w:type="dxa"/>
          </w:tcPr>
          <w:p w14:paraId="463F29E8" w14:textId="06F17707" w:rsidR="00712F8D" w:rsidRPr="00653B6B" w:rsidRDefault="3DCDB896" w:rsidP="3DCDB896">
            <w:pPr>
              <w:keepNext/>
              <w:rPr>
                <w:sz w:val="20"/>
                <w:szCs w:val="20"/>
              </w:rPr>
            </w:pPr>
            <w:r w:rsidRPr="3DCDB896">
              <w:rPr>
                <w:sz w:val="20"/>
                <w:szCs w:val="20"/>
              </w:rPr>
              <w:t>16AWG</w:t>
            </w:r>
          </w:p>
        </w:tc>
        <w:tc>
          <w:tcPr>
            <w:tcW w:w="1165" w:type="dxa"/>
          </w:tcPr>
          <w:p w14:paraId="3B7B4B86" w14:textId="72C0D2B8" w:rsidR="00712F8D" w:rsidRPr="00653B6B" w:rsidRDefault="3DCDB896" w:rsidP="3DCDB896">
            <w:pPr>
              <w:keepNext/>
              <w:rPr>
                <w:sz w:val="20"/>
                <w:szCs w:val="20"/>
              </w:rPr>
            </w:pPr>
            <w:r w:rsidRPr="3DCDB896">
              <w:rPr>
                <w:sz w:val="20"/>
                <w:szCs w:val="20"/>
              </w:rPr>
              <w:t>600V</w:t>
            </w:r>
          </w:p>
        </w:tc>
        <w:tc>
          <w:tcPr>
            <w:tcW w:w="1276" w:type="dxa"/>
          </w:tcPr>
          <w:p w14:paraId="3A0FF5F2" w14:textId="41A5C6C6" w:rsidR="00712F8D" w:rsidRPr="00653B6B" w:rsidRDefault="3DCDB896" w:rsidP="3DCDB896">
            <w:pPr>
              <w:keepNext/>
              <w:rPr>
                <w:sz w:val="20"/>
                <w:szCs w:val="20"/>
              </w:rPr>
            </w:pPr>
            <w:r w:rsidRPr="3DCDB896">
              <w:rPr>
                <w:sz w:val="20"/>
                <w:szCs w:val="20"/>
              </w:rPr>
              <w:t>13A</w:t>
            </w:r>
          </w:p>
        </w:tc>
        <w:tc>
          <w:tcPr>
            <w:tcW w:w="1313" w:type="dxa"/>
          </w:tcPr>
          <w:p w14:paraId="5630AD66" w14:textId="5DB769B4" w:rsidR="00712F8D" w:rsidRPr="00653B6B" w:rsidRDefault="3DCDB896" w:rsidP="3DCDB896">
            <w:pPr>
              <w:keepNext/>
              <w:rPr>
                <w:sz w:val="20"/>
                <w:szCs w:val="20"/>
              </w:rPr>
            </w:pPr>
            <w:r w:rsidRPr="3DCDB896">
              <w:rPr>
                <w:sz w:val="20"/>
                <w:szCs w:val="20"/>
              </w:rPr>
              <w:t>No fuse on TSMP</w:t>
            </w:r>
          </w:p>
        </w:tc>
        <w:tc>
          <w:tcPr>
            <w:tcW w:w="1654" w:type="dxa"/>
          </w:tcPr>
          <w:p w14:paraId="61829076" w14:textId="43FF097C" w:rsidR="00712F8D" w:rsidRPr="00653B6B" w:rsidRDefault="3DCDB896" w:rsidP="3DCDB896">
            <w:pPr>
              <w:keepNext/>
              <w:rPr>
                <w:sz w:val="20"/>
                <w:szCs w:val="20"/>
              </w:rPr>
            </w:pPr>
            <w:r w:rsidRPr="3DCDB896">
              <w:rPr>
                <w:sz w:val="20"/>
                <w:szCs w:val="20"/>
              </w:rPr>
              <w:t>-68C to 150C</w:t>
            </w:r>
          </w:p>
        </w:tc>
        <w:tc>
          <w:tcPr>
            <w:tcW w:w="1426" w:type="dxa"/>
          </w:tcPr>
          <w:p w14:paraId="2BA226A1" w14:textId="5BAC27BC" w:rsidR="00712F8D" w:rsidRPr="00653B6B" w:rsidRDefault="00545D17" w:rsidP="3DCDB896">
            <w:pPr>
              <w:keepNext/>
              <w:rPr>
                <w:sz w:val="20"/>
                <w:szCs w:val="20"/>
              </w:rPr>
            </w:pPr>
            <w:hyperlink r:id="rId22">
              <w:r w:rsidR="3DCDB896" w:rsidRPr="3DCDB896">
                <w:rPr>
                  <w:rStyle w:val="Hyperlink"/>
                  <w:sz w:val="20"/>
                  <w:szCs w:val="20"/>
                </w:rPr>
                <w:t>Datasheet</w:t>
              </w:r>
            </w:hyperlink>
          </w:p>
        </w:tc>
      </w:tr>
    </w:tbl>
    <w:p w14:paraId="19BB63FB" w14:textId="13E5A09F" w:rsidR="00034FF4" w:rsidRPr="00653B6B" w:rsidRDefault="005E5982">
      <w:pPr>
        <w:pStyle w:val="Caption"/>
      </w:pPr>
      <w:bookmarkStart w:id="32" w:name="_Toc535246738"/>
      <w:bookmarkStart w:id="33" w:name="_Toc535248628"/>
      <w:bookmarkStart w:id="34" w:name="_Toc8806284"/>
      <w:r w:rsidRPr="00653B6B">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Pr="00653B6B">
        <w:t xml:space="preserve"> - Conductor Specifications</w:t>
      </w:r>
      <w:bookmarkEnd w:id="32"/>
      <w:bookmarkEnd w:id="33"/>
      <w:bookmarkEnd w:id="34"/>
    </w:p>
    <w:p w14:paraId="00B1A08B" w14:textId="77777777" w:rsidR="002638C7" w:rsidRPr="002638C7" w:rsidRDefault="002638C7" w:rsidP="002638C7"/>
    <w:p w14:paraId="08BE6C6C" w14:textId="77777777" w:rsidR="006415E3" w:rsidRDefault="5B46F8AE" w:rsidP="006E2682">
      <w:pPr>
        <w:pStyle w:val="Heading3"/>
      </w:pPr>
      <w:r>
        <w:t>Connector Specifications</w:t>
      </w:r>
    </w:p>
    <w:p w14:paraId="17AD93B2" w14:textId="77777777" w:rsidR="006415E3" w:rsidRPr="006415E3" w:rsidRDefault="006415E3" w:rsidP="006E2682"/>
    <w:tbl>
      <w:tblPr>
        <w:tblStyle w:val="TableGrid"/>
        <w:tblW w:w="0" w:type="auto"/>
        <w:tblLook w:val="04A0" w:firstRow="1" w:lastRow="0" w:firstColumn="1" w:lastColumn="0" w:noHBand="0" w:noVBand="1"/>
      </w:tblPr>
      <w:tblGrid>
        <w:gridCol w:w="2470"/>
        <w:gridCol w:w="1120"/>
        <w:gridCol w:w="1059"/>
        <w:gridCol w:w="1117"/>
        <w:gridCol w:w="1145"/>
        <w:gridCol w:w="1237"/>
        <w:gridCol w:w="1202"/>
      </w:tblGrid>
      <w:tr w:rsidR="00D15658" w:rsidRPr="002C6FEB" w14:paraId="69B86257" w14:textId="77777777" w:rsidTr="5B46F8AE">
        <w:trPr>
          <w:cantSplit/>
        </w:trPr>
        <w:tc>
          <w:tcPr>
            <w:tcW w:w="2733" w:type="dxa"/>
            <w:vAlign w:val="center"/>
          </w:tcPr>
          <w:p w14:paraId="7CE59A5A" w14:textId="77777777" w:rsidR="00712F8D" w:rsidRPr="002C6FEB" w:rsidRDefault="00712F8D" w:rsidP="002C6FEB">
            <w:pPr>
              <w:keepNext/>
              <w:jc w:val="center"/>
              <w:rPr>
                <w:b/>
              </w:rPr>
            </w:pPr>
            <w:r w:rsidRPr="002C6FEB">
              <w:rPr>
                <w:b/>
              </w:rPr>
              <w:t>Connector Location</w:t>
            </w:r>
          </w:p>
        </w:tc>
        <w:tc>
          <w:tcPr>
            <w:tcW w:w="1120" w:type="dxa"/>
            <w:vAlign w:val="center"/>
          </w:tcPr>
          <w:p w14:paraId="64C2E475" w14:textId="77777777" w:rsidR="00712F8D" w:rsidRPr="002C6FEB" w:rsidRDefault="00712F8D" w:rsidP="002C6FEB">
            <w:pPr>
              <w:keepNext/>
              <w:jc w:val="center"/>
              <w:rPr>
                <w:b/>
              </w:rPr>
            </w:pPr>
            <w:r w:rsidRPr="002C6FEB">
              <w:rPr>
                <w:b/>
              </w:rPr>
              <w:t>Ampacity</w:t>
            </w:r>
          </w:p>
        </w:tc>
        <w:tc>
          <w:tcPr>
            <w:tcW w:w="1087" w:type="dxa"/>
            <w:vAlign w:val="center"/>
          </w:tcPr>
          <w:p w14:paraId="6A938687" w14:textId="77777777" w:rsidR="00712F8D" w:rsidRPr="002C6FEB" w:rsidRDefault="00712F8D" w:rsidP="002C6FEB">
            <w:pPr>
              <w:keepNext/>
              <w:jc w:val="center"/>
              <w:rPr>
                <w:b/>
              </w:rPr>
            </w:pPr>
            <w:r w:rsidRPr="002C6FEB">
              <w:rPr>
                <w:b/>
              </w:rPr>
              <w:t>Voltage Rating</w:t>
            </w:r>
          </w:p>
        </w:tc>
        <w:tc>
          <w:tcPr>
            <w:tcW w:w="1130" w:type="dxa"/>
            <w:vAlign w:val="center"/>
          </w:tcPr>
          <w:p w14:paraId="2FF0348E" w14:textId="77777777" w:rsidR="00712F8D" w:rsidRPr="002C6FEB" w:rsidRDefault="00712F8D" w:rsidP="002C6FEB">
            <w:pPr>
              <w:keepNext/>
              <w:jc w:val="center"/>
              <w:rPr>
                <w:b/>
              </w:rPr>
            </w:pPr>
            <w:r w:rsidRPr="002C6FEB">
              <w:rPr>
                <w:b/>
              </w:rPr>
              <w:t>Includes Interlock</w:t>
            </w:r>
          </w:p>
        </w:tc>
        <w:tc>
          <w:tcPr>
            <w:tcW w:w="1151" w:type="dxa"/>
            <w:vAlign w:val="center"/>
          </w:tcPr>
          <w:p w14:paraId="7F18D84D" w14:textId="77777777" w:rsidR="00712F8D" w:rsidRPr="002C6FEB" w:rsidRDefault="00712F8D" w:rsidP="002C6FEB">
            <w:pPr>
              <w:keepNext/>
              <w:jc w:val="center"/>
              <w:rPr>
                <w:b/>
              </w:rPr>
            </w:pPr>
            <w:r w:rsidRPr="002C6FEB">
              <w:rPr>
                <w:b/>
              </w:rPr>
              <w:t>Accepted wire gauge</w:t>
            </w:r>
          </w:p>
        </w:tc>
        <w:tc>
          <w:tcPr>
            <w:tcW w:w="1237" w:type="dxa"/>
            <w:vAlign w:val="center"/>
          </w:tcPr>
          <w:p w14:paraId="5A4C3A99" w14:textId="77777777" w:rsidR="00712F8D" w:rsidRPr="002C6FEB" w:rsidRDefault="00712F8D" w:rsidP="002C6FEB">
            <w:pPr>
              <w:keepNext/>
              <w:jc w:val="center"/>
              <w:rPr>
                <w:b/>
              </w:rPr>
            </w:pPr>
            <w:r w:rsidRPr="002C6FEB">
              <w:rPr>
                <w:b/>
              </w:rPr>
              <w:t>Wire gauge connected</w:t>
            </w:r>
          </w:p>
        </w:tc>
        <w:tc>
          <w:tcPr>
            <w:tcW w:w="892" w:type="dxa"/>
            <w:vAlign w:val="center"/>
          </w:tcPr>
          <w:p w14:paraId="164A620F" w14:textId="77777777" w:rsidR="00712F8D" w:rsidRPr="002C6FEB" w:rsidRDefault="00712F8D" w:rsidP="002C6FEB">
            <w:pPr>
              <w:keepNext/>
              <w:jc w:val="center"/>
              <w:rPr>
                <w:b/>
              </w:rPr>
            </w:pPr>
            <w:r>
              <w:rPr>
                <w:b/>
              </w:rPr>
              <w:t>Datasheet</w:t>
            </w:r>
          </w:p>
        </w:tc>
      </w:tr>
      <w:tr w:rsidR="00D15658" w14:paraId="0DE4B5B7" w14:textId="77777777" w:rsidTr="5B46F8AE">
        <w:trPr>
          <w:cantSplit/>
        </w:trPr>
        <w:tc>
          <w:tcPr>
            <w:tcW w:w="2733" w:type="dxa"/>
          </w:tcPr>
          <w:p w14:paraId="66204FF1" w14:textId="76294D5A" w:rsidR="00712F8D" w:rsidRDefault="5B46F8AE" w:rsidP="006E2682">
            <w:pPr>
              <w:keepNext/>
            </w:pPr>
            <w:r>
              <w:t>Accumulator Main Receptacle</w:t>
            </w:r>
          </w:p>
        </w:tc>
        <w:tc>
          <w:tcPr>
            <w:tcW w:w="1120" w:type="dxa"/>
          </w:tcPr>
          <w:p w14:paraId="2DBF0D7D" w14:textId="0305EB45" w:rsidR="00712F8D" w:rsidRDefault="5B46F8AE" w:rsidP="006E2682">
            <w:pPr>
              <w:keepNext/>
            </w:pPr>
            <w:r>
              <w:t>200A</w:t>
            </w:r>
          </w:p>
        </w:tc>
        <w:tc>
          <w:tcPr>
            <w:tcW w:w="1087" w:type="dxa"/>
          </w:tcPr>
          <w:p w14:paraId="6B62F1B3" w14:textId="6F3C9F11" w:rsidR="00712F8D" w:rsidRDefault="5B46F8AE" w:rsidP="006E2682">
            <w:pPr>
              <w:keepNext/>
            </w:pPr>
            <w:r>
              <w:t>850V</w:t>
            </w:r>
          </w:p>
        </w:tc>
        <w:tc>
          <w:tcPr>
            <w:tcW w:w="1130" w:type="dxa"/>
          </w:tcPr>
          <w:p w14:paraId="7DF671A5" w14:textId="5AFDEA97" w:rsidR="00712F8D" w:rsidRDefault="5B46F8AE" w:rsidP="006E2682">
            <w:pPr>
              <w:keepNext/>
            </w:pPr>
            <w:r>
              <w:t>Yes</w:t>
            </w:r>
          </w:p>
          <w:p w14:paraId="02F2C34E" w14:textId="6CA474ED" w:rsidR="00712F8D" w:rsidRDefault="00712F8D" w:rsidP="5B46F8AE">
            <w:pPr>
              <w:keepNext/>
            </w:pPr>
          </w:p>
        </w:tc>
        <w:tc>
          <w:tcPr>
            <w:tcW w:w="1151" w:type="dxa"/>
          </w:tcPr>
          <w:p w14:paraId="680A4E5D" w14:textId="68276306" w:rsidR="00712F8D" w:rsidRDefault="5B46F8AE" w:rsidP="5B46F8AE">
            <w:pPr>
              <w:keepNext/>
            </w:pPr>
            <w:r w:rsidRPr="5B46F8AE">
              <w:rPr>
                <w:rFonts w:ascii="Calibri Light" w:eastAsia="Calibri Light" w:hAnsi="Calibri Light" w:cs="Calibri Light"/>
              </w:rPr>
              <w:t>All</w:t>
            </w:r>
          </w:p>
        </w:tc>
        <w:tc>
          <w:tcPr>
            <w:tcW w:w="1237" w:type="dxa"/>
          </w:tcPr>
          <w:p w14:paraId="19219836" w14:textId="1E4BEDAD" w:rsidR="00712F8D" w:rsidRDefault="5B46F8AE" w:rsidP="006E2682">
            <w:pPr>
              <w:keepNext/>
            </w:pPr>
            <w:r>
              <w:t>2 AWG</w:t>
            </w:r>
          </w:p>
        </w:tc>
        <w:tc>
          <w:tcPr>
            <w:tcW w:w="892" w:type="dxa"/>
          </w:tcPr>
          <w:p w14:paraId="296FEF7D" w14:textId="0B4B031D" w:rsidR="00712F8D" w:rsidRDefault="00545D17" w:rsidP="006E2682">
            <w:pPr>
              <w:keepNext/>
            </w:pPr>
            <w:hyperlink r:id="rId23">
              <w:r w:rsidR="5B46F8AE" w:rsidRPr="5B46F8AE">
                <w:rPr>
                  <w:rStyle w:val="Hyperlink"/>
                </w:rPr>
                <w:t>Link</w:t>
              </w:r>
            </w:hyperlink>
          </w:p>
        </w:tc>
      </w:tr>
      <w:tr w:rsidR="00D15658" w14:paraId="095874AF" w14:textId="77777777" w:rsidTr="5B46F8AE">
        <w:trPr>
          <w:cantSplit/>
        </w:trPr>
        <w:tc>
          <w:tcPr>
            <w:tcW w:w="2463" w:type="dxa"/>
          </w:tcPr>
          <w:p w14:paraId="45AFD867" w14:textId="5A663F92" w:rsidR="5B46F8AE" w:rsidRDefault="5B46F8AE" w:rsidP="5B46F8AE">
            <w:r>
              <w:t>Accumulator Main Plug</w:t>
            </w:r>
          </w:p>
        </w:tc>
        <w:tc>
          <w:tcPr>
            <w:tcW w:w="1120" w:type="dxa"/>
          </w:tcPr>
          <w:p w14:paraId="6A0208DA" w14:textId="0305EB45" w:rsidR="5B46F8AE" w:rsidRDefault="5B46F8AE">
            <w:r>
              <w:t>200A</w:t>
            </w:r>
          </w:p>
        </w:tc>
        <w:tc>
          <w:tcPr>
            <w:tcW w:w="1063" w:type="dxa"/>
          </w:tcPr>
          <w:p w14:paraId="2F282D2A" w14:textId="6F3C9F11" w:rsidR="5B46F8AE" w:rsidRDefault="5B46F8AE">
            <w:r>
              <w:t>850V</w:t>
            </w:r>
          </w:p>
        </w:tc>
        <w:tc>
          <w:tcPr>
            <w:tcW w:w="1119" w:type="dxa"/>
          </w:tcPr>
          <w:p w14:paraId="02C8B61A" w14:textId="5AFDEA97" w:rsidR="5B46F8AE" w:rsidRDefault="5B46F8AE">
            <w:r>
              <w:t>Yes</w:t>
            </w:r>
          </w:p>
          <w:p w14:paraId="56500195" w14:textId="6CA474ED" w:rsidR="5B46F8AE" w:rsidRDefault="5B46F8AE" w:rsidP="5B46F8AE"/>
        </w:tc>
        <w:tc>
          <w:tcPr>
            <w:tcW w:w="1146" w:type="dxa"/>
          </w:tcPr>
          <w:p w14:paraId="1F456599" w14:textId="0AD80E44" w:rsidR="5B46F8AE" w:rsidRDefault="5B46F8AE" w:rsidP="5B46F8AE">
            <w:r w:rsidRPr="5B46F8AE">
              <w:rPr>
                <w:rFonts w:ascii="Calibri Light" w:eastAsia="Calibri Light" w:hAnsi="Calibri Light" w:cs="Calibri Light"/>
              </w:rPr>
              <w:t>25-50 mm^2</w:t>
            </w:r>
          </w:p>
        </w:tc>
        <w:tc>
          <w:tcPr>
            <w:tcW w:w="1237" w:type="dxa"/>
          </w:tcPr>
          <w:p w14:paraId="73EE36BD" w14:textId="405E26EA" w:rsidR="5B46F8AE" w:rsidRDefault="5B46F8AE" w:rsidP="5B46F8AE">
            <w:r>
              <w:t>35mm^2</w:t>
            </w:r>
          </w:p>
        </w:tc>
        <w:tc>
          <w:tcPr>
            <w:tcW w:w="1202" w:type="dxa"/>
          </w:tcPr>
          <w:p w14:paraId="64E2DCFA" w14:textId="57C32ABA" w:rsidR="5B46F8AE" w:rsidRDefault="00545D17" w:rsidP="5B46F8AE">
            <w:hyperlink r:id="rId24">
              <w:r w:rsidR="5B46F8AE" w:rsidRPr="5B46F8AE">
                <w:rPr>
                  <w:rStyle w:val="Hyperlink"/>
                </w:rPr>
                <w:t>Link</w:t>
              </w:r>
            </w:hyperlink>
          </w:p>
        </w:tc>
      </w:tr>
      <w:tr w:rsidR="00D15658" w14:paraId="7194DBDC" w14:textId="77777777" w:rsidTr="5B46F8AE">
        <w:trPr>
          <w:cantSplit/>
        </w:trPr>
        <w:tc>
          <w:tcPr>
            <w:tcW w:w="2733" w:type="dxa"/>
          </w:tcPr>
          <w:p w14:paraId="769D0D3C" w14:textId="3B81C19E" w:rsidR="00712F8D" w:rsidRDefault="5B46F8AE" w:rsidP="006E2682">
            <w:pPr>
              <w:keepNext/>
            </w:pPr>
            <w:r>
              <w:t>High Voltage Disconnect</w:t>
            </w:r>
          </w:p>
        </w:tc>
        <w:tc>
          <w:tcPr>
            <w:tcW w:w="1120" w:type="dxa"/>
          </w:tcPr>
          <w:p w14:paraId="54CD245A" w14:textId="158E5EC4" w:rsidR="00712F8D" w:rsidRDefault="5B46F8AE" w:rsidP="006E2682">
            <w:pPr>
              <w:keepNext/>
            </w:pPr>
            <w:r>
              <w:t>630A</w:t>
            </w:r>
          </w:p>
        </w:tc>
        <w:tc>
          <w:tcPr>
            <w:tcW w:w="1087" w:type="dxa"/>
          </w:tcPr>
          <w:p w14:paraId="1231BE67" w14:textId="260BA5A2" w:rsidR="00712F8D" w:rsidRDefault="5B46F8AE" w:rsidP="006E2682">
            <w:pPr>
              <w:keepNext/>
            </w:pPr>
            <w:r>
              <w:t>1KV</w:t>
            </w:r>
          </w:p>
        </w:tc>
        <w:tc>
          <w:tcPr>
            <w:tcW w:w="1130" w:type="dxa"/>
          </w:tcPr>
          <w:p w14:paraId="36FEB5B0" w14:textId="365A6C21" w:rsidR="00712F8D" w:rsidRDefault="5B46F8AE" w:rsidP="006E2682">
            <w:pPr>
              <w:keepNext/>
            </w:pPr>
            <w:r>
              <w:t>Yes</w:t>
            </w:r>
          </w:p>
        </w:tc>
        <w:tc>
          <w:tcPr>
            <w:tcW w:w="1151" w:type="dxa"/>
          </w:tcPr>
          <w:p w14:paraId="30D7AA69" w14:textId="5718C4EF" w:rsidR="00712F8D" w:rsidRDefault="5B46F8AE" w:rsidP="006E2682">
            <w:pPr>
              <w:keepNext/>
            </w:pPr>
            <w:r>
              <w:t>All</w:t>
            </w:r>
          </w:p>
        </w:tc>
        <w:tc>
          <w:tcPr>
            <w:tcW w:w="1237" w:type="dxa"/>
          </w:tcPr>
          <w:p w14:paraId="7196D064" w14:textId="40A95F9F" w:rsidR="00712F8D" w:rsidRDefault="5B46F8AE" w:rsidP="5B46F8AE">
            <w:pPr>
              <w:keepNext/>
            </w:pPr>
            <w:r>
              <w:t>35mm^2</w:t>
            </w:r>
          </w:p>
        </w:tc>
        <w:tc>
          <w:tcPr>
            <w:tcW w:w="892" w:type="dxa"/>
          </w:tcPr>
          <w:p w14:paraId="34FF1C98" w14:textId="754B0E70" w:rsidR="00712F8D" w:rsidRDefault="00545D17" w:rsidP="006E2682">
            <w:pPr>
              <w:keepNext/>
            </w:pPr>
            <w:hyperlink r:id="rId25">
              <w:r w:rsidR="5B46F8AE" w:rsidRPr="5B46F8AE">
                <w:rPr>
                  <w:rStyle w:val="Hyperlink"/>
                </w:rPr>
                <w:t>Link</w:t>
              </w:r>
            </w:hyperlink>
          </w:p>
        </w:tc>
      </w:tr>
      <w:tr w:rsidR="00D15658" w14:paraId="6D072C0D" w14:textId="77777777" w:rsidTr="5B46F8AE">
        <w:trPr>
          <w:cantSplit/>
        </w:trPr>
        <w:tc>
          <w:tcPr>
            <w:tcW w:w="2733" w:type="dxa"/>
          </w:tcPr>
          <w:p w14:paraId="48A21919" w14:textId="70659514" w:rsidR="00712F8D" w:rsidRDefault="5B46F8AE" w:rsidP="006E2682">
            <w:pPr>
              <w:keepNext/>
            </w:pPr>
            <w:r>
              <w:t>Accumulator Aux Receptacle (TSMP &amp; Energy Meter lines)</w:t>
            </w:r>
          </w:p>
        </w:tc>
        <w:tc>
          <w:tcPr>
            <w:tcW w:w="1120" w:type="dxa"/>
          </w:tcPr>
          <w:p w14:paraId="6BD18F9B" w14:textId="2659F612" w:rsidR="00712F8D" w:rsidRDefault="5B46F8AE" w:rsidP="006E2682">
            <w:pPr>
              <w:keepNext/>
            </w:pPr>
            <w:r>
              <w:t>13A</w:t>
            </w:r>
          </w:p>
        </w:tc>
        <w:tc>
          <w:tcPr>
            <w:tcW w:w="1087" w:type="dxa"/>
          </w:tcPr>
          <w:p w14:paraId="238601FE" w14:textId="0F034918" w:rsidR="00712F8D" w:rsidRDefault="5B46F8AE" w:rsidP="006E2682">
            <w:pPr>
              <w:keepNext/>
            </w:pPr>
            <w:r>
              <w:t>600V</w:t>
            </w:r>
          </w:p>
        </w:tc>
        <w:tc>
          <w:tcPr>
            <w:tcW w:w="1130" w:type="dxa"/>
          </w:tcPr>
          <w:p w14:paraId="0F3CABC7" w14:textId="0CDB38D1" w:rsidR="00712F8D" w:rsidRDefault="5B46F8AE" w:rsidP="006E2682">
            <w:pPr>
              <w:keepNext/>
            </w:pPr>
            <w:r>
              <w:t>Yes</w:t>
            </w:r>
          </w:p>
        </w:tc>
        <w:tc>
          <w:tcPr>
            <w:tcW w:w="1151" w:type="dxa"/>
          </w:tcPr>
          <w:p w14:paraId="5B08B5D1" w14:textId="4F6A49AF" w:rsidR="00712F8D" w:rsidRDefault="5B46F8AE" w:rsidP="006E2682">
            <w:pPr>
              <w:keepNext/>
            </w:pPr>
            <w:r>
              <w:t>30-14 AWG</w:t>
            </w:r>
          </w:p>
        </w:tc>
        <w:tc>
          <w:tcPr>
            <w:tcW w:w="1237" w:type="dxa"/>
          </w:tcPr>
          <w:p w14:paraId="16DEB4AB" w14:textId="7201939D" w:rsidR="00712F8D" w:rsidRDefault="5B46F8AE" w:rsidP="006E2682">
            <w:pPr>
              <w:keepNext/>
            </w:pPr>
            <w:r>
              <w:t>18 AWG</w:t>
            </w:r>
          </w:p>
        </w:tc>
        <w:tc>
          <w:tcPr>
            <w:tcW w:w="892" w:type="dxa"/>
          </w:tcPr>
          <w:p w14:paraId="0388827A" w14:textId="5B75DBF7" w:rsidR="00712F8D" w:rsidRDefault="00545D17" w:rsidP="00C5547B">
            <w:pPr>
              <w:pStyle w:val="Change"/>
              <w:rPr>
                <w:rStyle w:val="Hyperlink"/>
              </w:rPr>
            </w:pPr>
            <w:hyperlink r:id="rId26">
              <w:r w:rsidR="5B46F8AE" w:rsidRPr="5B46F8AE">
                <w:rPr>
                  <w:rStyle w:val="Hyperlink"/>
                </w:rPr>
                <w:t>Link</w:t>
              </w:r>
            </w:hyperlink>
          </w:p>
          <w:p w14:paraId="0AD9C6F4" w14:textId="479CB9A6" w:rsidR="00712F8D" w:rsidRPr="00C5547B" w:rsidRDefault="00C5547B" w:rsidP="00C5547B">
            <w:pPr>
              <w:pStyle w:val="Change"/>
            </w:pPr>
            <w:r>
              <w:rPr>
                <w:bCs/>
              </w:rPr>
              <w:t xml:space="preserve">(PN </w:t>
            </w:r>
            <w:r>
              <w:rPr>
                <w:rFonts w:ascii="Arial" w:hAnsi="Arial" w:cs="Arial"/>
                <w:sz w:val="20"/>
                <w:szCs w:val="20"/>
              </w:rPr>
              <w:t>796272-1)</w:t>
            </w:r>
          </w:p>
        </w:tc>
      </w:tr>
      <w:tr w:rsidR="00D15658" w14:paraId="26AFCCC6" w14:textId="77777777" w:rsidTr="5B46F8AE">
        <w:trPr>
          <w:cantSplit/>
        </w:trPr>
        <w:tc>
          <w:tcPr>
            <w:tcW w:w="2463" w:type="dxa"/>
          </w:tcPr>
          <w:p w14:paraId="524DA930" w14:textId="248EB75E" w:rsidR="5B46F8AE" w:rsidRDefault="5B46F8AE" w:rsidP="5B46F8AE">
            <w:r>
              <w:t>Accumulator Aux Plug (TSMP &amp; Energy Meter lines)</w:t>
            </w:r>
          </w:p>
        </w:tc>
        <w:tc>
          <w:tcPr>
            <w:tcW w:w="1120" w:type="dxa"/>
          </w:tcPr>
          <w:p w14:paraId="7F6FB6FC" w14:textId="2659F612" w:rsidR="5B46F8AE" w:rsidRDefault="5B46F8AE">
            <w:r>
              <w:t>13A</w:t>
            </w:r>
          </w:p>
        </w:tc>
        <w:tc>
          <w:tcPr>
            <w:tcW w:w="1063" w:type="dxa"/>
          </w:tcPr>
          <w:p w14:paraId="191A9DB0" w14:textId="0F034918" w:rsidR="5B46F8AE" w:rsidRDefault="5B46F8AE">
            <w:r>
              <w:t>600V</w:t>
            </w:r>
          </w:p>
        </w:tc>
        <w:tc>
          <w:tcPr>
            <w:tcW w:w="1119" w:type="dxa"/>
          </w:tcPr>
          <w:p w14:paraId="07BFCC59" w14:textId="0CDB38D1" w:rsidR="5B46F8AE" w:rsidRDefault="5B46F8AE">
            <w:r>
              <w:t>Yes</w:t>
            </w:r>
          </w:p>
        </w:tc>
        <w:tc>
          <w:tcPr>
            <w:tcW w:w="1146" w:type="dxa"/>
          </w:tcPr>
          <w:p w14:paraId="76ABED16" w14:textId="0954EADE" w:rsidR="5B46F8AE" w:rsidRDefault="5B46F8AE" w:rsidP="5B46F8AE">
            <w:r>
              <w:t>30-14 AWG</w:t>
            </w:r>
          </w:p>
        </w:tc>
        <w:tc>
          <w:tcPr>
            <w:tcW w:w="1237" w:type="dxa"/>
          </w:tcPr>
          <w:p w14:paraId="4DFD00B1" w14:textId="2273BB3C" w:rsidR="5B46F8AE" w:rsidRDefault="5B46F8AE" w:rsidP="5B46F8AE">
            <w:r>
              <w:t>18 AWG</w:t>
            </w:r>
          </w:p>
        </w:tc>
        <w:tc>
          <w:tcPr>
            <w:tcW w:w="1202" w:type="dxa"/>
          </w:tcPr>
          <w:p w14:paraId="045ECEA3" w14:textId="5384878B" w:rsidR="5B46F8AE" w:rsidRDefault="00545D17" w:rsidP="00C5547B">
            <w:pPr>
              <w:pStyle w:val="Change"/>
              <w:rPr>
                <w:rStyle w:val="Hyperlink"/>
              </w:rPr>
            </w:pPr>
            <w:hyperlink r:id="rId27">
              <w:r w:rsidR="5B46F8AE" w:rsidRPr="5B46F8AE">
                <w:rPr>
                  <w:rStyle w:val="Hyperlink"/>
                </w:rPr>
                <w:t>Link</w:t>
              </w:r>
            </w:hyperlink>
          </w:p>
          <w:p w14:paraId="4C01FB81" w14:textId="77777777" w:rsidR="00C5547B" w:rsidRDefault="00C5547B" w:rsidP="00C5547B">
            <w:pPr>
              <w:pStyle w:val="Change"/>
              <w:rPr>
                <w:bCs/>
              </w:rPr>
            </w:pPr>
            <w:r>
              <w:rPr>
                <w:bCs/>
              </w:rPr>
              <w:t>(PN</w:t>
            </w:r>
          </w:p>
          <w:p w14:paraId="094303D6" w14:textId="0DDD11B4" w:rsidR="5B46F8AE" w:rsidRPr="00C5547B" w:rsidRDefault="00C5547B" w:rsidP="00C5547B">
            <w:pPr>
              <w:pStyle w:val="Change"/>
            </w:pPr>
            <w:r>
              <w:rPr>
                <w:rFonts w:ascii="Arial" w:hAnsi="Arial" w:cs="Arial"/>
                <w:sz w:val="20"/>
                <w:szCs w:val="20"/>
              </w:rPr>
              <w:t>796271-1)</w:t>
            </w:r>
          </w:p>
        </w:tc>
      </w:tr>
    </w:tbl>
    <w:p w14:paraId="4007B474" w14:textId="716903FF" w:rsidR="00B04A46" w:rsidRPr="00653B6B" w:rsidRDefault="006415E3" w:rsidP="00170EBC">
      <w:pPr>
        <w:pStyle w:val="Caption"/>
      </w:pPr>
      <w:bookmarkStart w:id="35" w:name="_Toc535246739"/>
      <w:bookmarkStart w:id="36" w:name="_Toc535248629"/>
      <w:bookmarkStart w:id="37" w:name="_Toc8806285"/>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t>- Connector Specifications</w:t>
      </w:r>
      <w:bookmarkEnd w:id="35"/>
      <w:bookmarkEnd w:id="36"/>
      <w:bookmarkEnd w:id="37"/>
    </w:p>
    <w:p w14:paraId="595962E2" w14:textId="77777777" w:rsidR="0065231A" w:rsidRDefault="0065231A" w:rsidP="00B130E2">
      <w:pPr>
        <w:pStyle w:val="Heading1"/>
        <w:sectPr w:rsidR="0065231A" w:rsidSect="00CA407B">
          <w:headerReference w:type="default" r:id="rId28"/>
          <w:footerReference w:type="default" r:id="rId29"/>
          <w:headerReference w:type="first" r:id="rId30"/>
          <w:pgSz w:w="12240" w:h="15840"/>
          <w:pgMar w:top="1440" w:right="1440" w:bottom="1440" w:left="1440" w:header="720" w:footer="720" w:gutter="0"/>
          <w:cols w:space="720"/>
          <w:docGrid w:linePitch="360"/>
        </w:sectPr>
      </w:pPr>
      <w:bookmarkStart w:id="38" w:name="_Toc534917757"/>
      <w:bookmarkStart w:id="39" w:name="_Toc535256518"/>
    </w:p>
    <w:p w14:paraId="688F0CF0" w14:textId="60B34B37" w:rsidR="00673162" w:rsidRPr="00653B6B" w:rsidRDefault="00673162" w:rsidP="00B130E2">
      <w:pPr>
        <w:pStyle w:val="Heading1"/>
      </w:pPr>
      <w:bookmarkStart w:id="40" w:name="_Toc7368219"/>
      <w:r w:rsidRPr="00653B6B">
        <w:lastRenderedPageBreak/>
        <w:t xml:space="preserve">Shutdown </w:t>
      </w:r>
      <w:r w:rsidR="005E5982" w:rsidRPr="00653B6B">
        <w:t>C</w:t>
      </w:r>
      <w:r w:rsidRPr="00653B6B">
        <w:t>ircuit</w:t>
      </w:r>
      <w:bookmarkEnd w:id="38"/>
      <w:bookmarkEnd w:id="39"/>
      <w:bookmarkEnd w:id="40"/>
    </w:p>
    <w:p w14:paraId="00186AB5" w14:textId="4BC5F0BA" w:rsidR="00034FF4" w:rsidRDefault="4752A2A4" w:rsidP="5B46F8AE">
      <w:pPr>
        <w:pStyle w:val="Heading2"/>
      </w:pPr>
      <w:bookmarkStart w:id="41" w:name="_Toc535256519"/>
      <w:bookmarkStart w:id="42" w:name="_Toc7368220"/>
      <w:r>
        <w:t>Shutdown Circuit Schematic</w:t>
      </w:r>
      <w:bookmarkEnd w:id="41"/>
      <w:bookmarkEnd w:id="42"/>
    </w:p>
    <w:p w14:paraId="2D7A188E" w14:textId="323D14EC" w:rsidR="0065231A" w:rsidRDefault="0065231A" w:rsidP="0065231A">
      <w:pPr>
        <w:jc w:val="center"/>
      </w:pPr>
      <w:bookmarkStart w:id="43" w:name="_Toc535246917"/>
      <w:bookmarkStart w:id="44" w:name="_Toc535248144"/>
      <w:bookmarkStart w:id="45" w:name="_Toc535249067"/>
    </w:p>
    <w:p w14:paraId="01D31FA9" w14:textId="573B7F3A" w:rsidR="7221118D" w:rsidRDefault="00BB1FBA" w:rsidP="00BB1FBA">
      <w:pPr>
        <w:pStyle w:val="Change"/>
        <w:jc w:val="center"/>
      </w:pPr>
      <w:r>
        <w:object w:dxaOrig="25411" w:dyaOrig="17581" w14:anchorId="542C7E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42.5pt;height:375.35pt" o:ole="">
            <v:imagedata r:id="rId31" o:title=""/>
          </v:shape>
          <o:OLEObject Type="Embed" ProgID="Visio.Drawing.15" ShapeID="_x0000_i1026" DrawAspect="Content" ObjectID="_1633367802" r:id="rId32"/>
        </w:object>
      </w:r>
    </w:p>
    <w:p w14:paraId="15E0723D" w14:textId="77777777" w:rsidR="00BB1FBA" w:rsidRDefault="00BB1FBA" w:rsidP="00C265A7">
      <w:pPr>
        <w:pStyle w:val="Change"/>
      </w:pPr>
    </w:p>
    <w:p w14:paraId="400CC352" w14:textId="31E29525" w:rsidR="005E5982" w:rsidRPr="00C77C54" w:rsidRDefault="005E5982" w:rsidP="005E5982">
      <w:pPr>
        <w:pStyle w:val="Caption"/>
        <w:rPr>
          <w:color w:val="FF0000"/>
        </w:rPr>
      </w:pPr>
      <w:bookmarkStart w:id="46" w:name="_Toc494397976"/>
      <w:bookmarkStart w:id="47" w:name="_Toc8806310"/>
      <w:r w:rsidRPr="00C77C54">
        <w:rPr>
          <w:color w:val="FF0000"/>
        </w:rPr>
        <w:t xml:space="preserve">Figure </w:t>
      </w:r>
      <w:r w:rsidR="00342836">
        <w:rPr>
          <w:color w:val="FF0000"/>
        </w:rPr>
        <w:fldChar w:fldCharType="begin"/>
      </w:r>
      <w:r w:rsidR="00342836" w:rsidRPr="00C77C54">
        <w:rPr>
          <w:color w:val="FF0000"/>
        </w:rPr>
        <w:instrText xml:space="preserve"> STYLEREF 1 \s </w:instrText>
      </w:r>
      <w:r w:rsidR="00342836">
        <w:rPr>
          <w:color w:val="FF0000"/>
        </w:rPr>
        <w:fldChar w:fldCharType="separate"/>
      </w:r>
      <w:r w:rsidR="00492221">
        <w:rPr>
          <w:color w:val="FF0000"/>
        </w:rPr>
        <w:t>3</w:t>
      </w:r>
      <w:r w:rsidR="00342836">
        <w:rPr>
          <w:color w:val="FF0000"/>
        </w:rPr>
        <w:fldChar w:fldCharType="end"/>
      </w:r>
      <w:r w:rsidR="007019C6" w:rsidRPr="00C77C54">
        <w:rPr>
          <w:color w:val="FF0000"/>
        </w:rPr>
        <w:noBreakHyphen/>
      </w:r>
      <w:r w:rsidR="00342836">
        <w:rPr>
          <w:color w:val="FF0000"/>
        </w:rPr>
        <w:fldChar w:fldCharType="begin"/>
      </w:r>
      <w:r w:rsidR="00342836" w:rsidRPr="00C77C54">
        <w:rPr>
          <w:color w:val="FF0000"/>
        </w:rPr>
        <w:instrText xml:space="preserve"> SEQ Figure \* ARABIC \s 1 </w:instrText>
      </w:r>
      <w:r w:rsidR="00342836">
        <w:rPr>
          <w:color w:val="FF0000"/>
        </w:rPr>
        <w:fldChar w:fldCharType="separate"/>
      </w:r>
      <w:r w:rsidR="00492221">
        <w:rPr>
          <w:color w:val="FF0000"/>
        </w:rPr>
        <w:t>1</w:t>
      </w:r>
      <w:r w:rsidR="00342836">
        <w:rPr>
          <w:color w:val="FF0000"/>
        </w:rPr>
        <w:fldChar w:fldCharType="end"/>
      </w:r>
      <w:r w:rsidRPr="00C77C54">
        <w:rPr>
          <w:color w:val="FF0000"/>
        </w:rPr>
        <w:t xml:space="preserve"> - Shutdown Circuit Schematic</w:t>
      </w:r>
      <w:bookmarkEnd w:id="46"/>
      <w:bookmarkEnd w:id="47"/>
    </w:p>
    <w:p w14:paraId="21AC3709" w14:textId="590EF281" w:rsidR="0065231A" w:rsidRDefault="0065231A" w:rsidP="0065231A">
      <w:pPr>
        <w:jc w:val="center"/>
        <w:sectPr w:rsidR="0065231A" w:rsidSect="0065231A">
          <w:pgSz w:w="15840" w:h="12240" w:orient="landscape"/>
          <w:pgMar w:top="1440" w:right="1440" w:bottom="1440" w:left="1440" w:header="720" w:footer="720" w:gutter="0"/>
          <w:cols w:space="720"/>
          <w:docGrid w:linePitch="360"/>
        </w:sectPr>
      </w:pPr>
      <w:bookmarkStart w:id="48" w:name="_GoBack"/>
      <w:bookmarkEnd w:id="48"/>
    </w:p>
    <w:bookmarkEnd w:id="43"/>
    <w:bookmarkEnd w:id="44"/>
    <w:bookmarkEnd w:id="45"/>
    <w:p w14:paraId="54ED7557" w14:textId="77777777" w:rsidR="00034FF4" w:rsidRPr="00653B6B" w:rsidRDefault="3DCDB896" w:rsidP="00034FF4">
      <w:pPr>
        <w:pStyle w:val="Heading3"/>
      </w:pPr>
      <w:r>
        <w:lastRenderedPageBreak/>
        <w:t>Switch Locations</w:t>
      </w:r>
    </w:p>
    <w:p w14:paraId="65F9C3DC" w14:textId="55AE0D16" w:rsidR="00FA6039" w:rsidRDefault="008F7BB4" w:rsidP="008F7BB4">
      <w:pPr>
        <w:pStyle w:val="Instructions"/>
        <w:jc w:val="center"/>
      </w:pPr>
      <w:r>
        <w:rPr>
          <w:noProof/>
          <w:color w:val="2B579A"/>
          <w:lang w:val="en-CA" w:eastAsia="en-CA"/>
        </w:rPr>
        <mc:AlternateContent>
          <mc:Choice Requires="wps">
            <w:drawing>
              <wp:anchor distT="0" distB="0" distL="114300" distR="114300" simplePos="0" relativeHeight="251658246" behindDoc="0" locked="0" layoutInCell="1" allowOverlap="1" wp14:anchorId="54E2DF0A" wp14:editId="4408530A">
                <wp:simplePos x="0" y="0"/>
                <wp:positionH relativeFrom="column">
                  <wp:posOffset>1187355</wp:posOffset>
                </wp:positionH>
                <wp:positionV relativeFrom="paragraph">
                  <wp:posOffset>1192369</wp:posOffset>
                </wp:positionV>
                <wp:extent cx="545911" cy="830239"/>
                <wp:effectExtent l="19050" t="38100" r="45085" b="27305"/>
                <wp:wrapNone/>
                <wp:docPr id="17" name="Straight Arrow Connector 17"/>
                <wp:cNvGraphicFramePr/>
                <a:graphic xmlns:a="http://schemas.openxmlformats.org/drawingml/2006/main">
                  <a:graphicData uri="http://schemas.microsoft.com/office/word/2010/wordprocessingShape">
                    <wps:wsp>
                      <wps:cNvCnPr/>
                      <wps:spPr>
                        <a:xfrm flipV="1">
                          <a:off x="0" y="0"/>
                          <a:ext cx="545911" cy="8302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FE3100F" id="_x0000_t32" coordsize="21600,21600" o:spt="32" o:oned="t" path="m,l21600,21600e" filled="f">
                <v:path arrowok="t" fillok="f" o:connecttype="none"/>
                <o:lock v:ext="edit" shapetype="t"/>
              </v:shapetype>
              <v:shape id="Straight Arrow Connector 7" o:spid="_x0000_s1026" type="#_x0000_t32" style="position:absolute;margin-left:93.5pt;margin-top:93.9pt;width:43pt;height:65.35pt;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" strokecolor="red" strokeweight="2.25pt">
                <v:stroke endarrow="block" joinstyle="miter"/>
              </v:shape>
            </w:pict>
          </mc:Fallback>
        </mc:AlternateContent>
      </w:r>
      <w:r>
        <w:rPr>
          <w:noProof/>
          <w:color w:val="2B579A"/>
          <w:lang w:val="en-CA" w:eastAsia="en-CA"/>
        </w:rPr>
        <mc:AlternateContent>
          <mc:Choice Requires="wps">
            <w:drawing>
              <wp:anchor distT="0" distB="0" distL="114300" distR="114300" simplePos="0" relativeHeight="251658247" behindDoc="0" locked="0" layoutInCell="1" allowOverlap="1" wp14:anchorId="25FDB334" wp14:editId="0CEC157C">
                <wp:simplePos x="0" y="0"/>
                <wp:positionH relativeFrom="column">
                  <wp:posOffset>1569493</wp:posOffset>
                </wp:positionH>
                <wp:positionV relativeFrom="paragraph">
                  <wp:posOffset>1342427</wp:posOffset>
                </wp:positionV>
                <wp:extent cx="286603" cy="1228753"/>
                <wp:effectExtent l="19050" t="38100" r="56515" b="9525"/>
                <wp:wrapNone/>
                <wp:docPr id="8" name="Straight Arrow Connector 8"/>
                <wp:cNvGraphicFramePr/>
                <a:graphic xmlns:a="http://schemas.openxmlformats.org/drawingml/2006/main">
                  <a:graphicData uri="http://schemas.microsoft.com/office/word/2010/wordprocessingShape">
                    <wps:wsp>
                      <wps:cNvCnPr/>
                      <wps:spPr>
                        <a:xfrm flipV="1">
                          <a:off x="0" y="0"/>
                          <a:ext cx="286603" cy="122875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E90F000" id="Straight Arrow Connector 8" o:spid="_x0000_s1026" type="#_x0000_t32" style="position:absolute;margin-left:123.6pt;margin-top:105.7pt;width:22.55pt;height:96.75pt;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" strokecolor="red" strokeweight="2.25pt">
                <v:stroke endarrow="block" joinstyle="miter"/>
              </v:shape>
            </w:pict>
          </mc:Fallback>
        </mc:AlternateContent>
      </w:r>
      <w:r>
        <w:rPr>
          <w:noProof/>
          <w:color w:val="2B579A"/>
          <w:lang w:val="en-CA" w:eastAsia="en-CA"/>
        </w:rPr>
        <mc:AlternateContent>
          <mc:Choice Requires="wps">
            <w:drawing>
              <wp:anchor distT="0" distB="0" distL="114300" distR="114300" simplePos="0" relativeHeight="251658240" behindDoc="0" locked="0" layoutInCell="1" allowOverlap="1" wp14:anchorId="3A353EF5" wp14:editId="21C5BAB6">
                <wp:simplePos x="0" y="0"/>
                <wp:positionH relativeFrom="column">
                  <wp:posOffset>3875963</wp:posOffset>
                </wp:positionH>
                <wp:positionV relativeFrom="paragraph">
                  <wp:posOffset>687402</wp:posOffset>
                </wp:positionV>
                <wp:extent cx="240343" cy="1569492"/>
                <wp:effectExtent l="76200" t="19050" r="26670" b="50165"/>
                <wp:wrapNone/>
                <wp:docPr id="22" name="Straight Arrow Connector 22"/>
                <wp:cNvGraphicFramePr/>
                <a:graphic xmlns:a="http://schemas.openxmlformats.org/drawingml/2006/main">
                  <a:graphicData uri="http://schemas.microsoft.com/office/word/2010/wordprocessingShape">
                    <wps:wsp>
                      <wps:cNvCnPr/>
                      <wps:spPr>
                        <a:xfrm flipH="1">
                          <a:off x="0" y="0"/>
                          <a:ext cx="240343" cy="156949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9BE55BC" id="Straight Arrow Connector 2" o:spid="_x0000_s1026" type="#_x0000_t32" style="position:absolute;margin-left:305.2pt;margin-top:54.15pt;width:18.9pt;height:123.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" strokecolor="red" strokeweight="2.25pt">
                <v:stroke endarrow="block" joinstyle="miter"/>
              </v:shape>
            </w:pict>
          </mc:Fallback>
        </mc:AlternateContent>
      </w:r>
      <w:r>
        <w:rPr>
          <w:noProof/>
          <w:color w:val="2B579A"/>
          <w:lang w:val="en-CA" w:eastAsia="en-CA"/>
        </w:rPr>
        <mc:AlternateContent>
          <mc:Choice Requires="wps">
            <w:drawing>
              <wp:anchor distT="0" distB="0" distL="114300" distR="114300" simplePos="0" relativeHeight="251658242" behindDoc="0" locked="0" layoutInCell="1" allowOverlap="1" wp14:anchorId="72F2CECD" wp14:editId="2EDBD679">
                <wp:simplePos x="0" y="0"/>
                <wp:positionH relativeFrom="column">
                  <wp:posOffset>2074459</wp:posOffset>
                </wp:positionH>
                <wp:positionV relativeFrom="paragraph">
                  <wp:posOffset>619163</wp:posOffset>
                </wp:positionV>
                <wp:extent cx="1979655" cy="723331"/>
                <wp:effectExtent l="38100" t="19050" r="20955" b="57785"/>
                <wp:wrapNone/>
                <wp:docPr id="23" name="Straight Arrow Connector 23"/>
                <wp:cNvGraphicFramePr/>
                <a:graphic xmlns:a="http://schemas.openxmlformats.org/drawingml/2006/main">
                  <a:graphicData uri="http://schemas.microsoft.com/office/word/2010/wordprocessingShape">
                    <wps:wsp>
                      <wps:cNvCnPr/>
                      <wps:spPr>
                        <a:xfrm flipH="1">
                          <a:off x="0" y="0"/>
                          <a:ext cx="1979655" cy="72333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2E87E6F" id="Straight Arrow Connector 4" o:spid="_x0000_s1026" type="#_x0000_t32" style="position:absolute;margin-left:163.35pt;margin-top:48.75pt;width:155.9pt;height:56.95pt;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" strokecolor="red" strokeweight="2.25pt">
                <v:stroke endarrow="block" joinstyle="miter"/>
              </v:shape>
            </w:pict>
          </mc:Fallback>
        </mc:AlternateContent>
      </w:r>
      <w:r w:rsidR="00083A5E">
        <w:rPr>
          <w:noProof/>
          <w:lang w:val="en-CA" w:eastAsia="en-CA"/>
        </w:rPr>
        <mc:AlternateContent>
          <mc:Choice Requires="wps">
            <w:drawing>
              <wp:anchor distT="45720" distB="45720" distL="114300" distR="114300" simplePos="0" relativeHeight="251658243" behindDoc="0" locked="0" layoutInCell="1" allowOverlap="1" wp14:anchorId="228F0969" wp14:editId="1138F7B6">
                <wp:simplePos x="0" y="0"/>
                <wp:positionH relativeFrom="column">
                  <wp:posOffset>4048124</wp:posOffset>
                </wp:positionH>
                <wp:positionV relativeFrom="paragraph">
                  <wp:posOffset>356235</wp:posOffset>
                </wp:positionV>
                <wp:extent cx="1833563" cy="1404620"/>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563" cy="1404620"/>
                        </a:xfrm>
                        <a:prstGeom prst="rect">
                          <a:avLst/>
                        </a:prstGeom>
                        <a:noFill/>
                        <a:ln w="9525">
                          <a:noFill/>
                          <a:miter lim="800000"/>
                          <a:headEnd/>
                          <a:tailEnd/>
                        </a:ln>
                      </wps:spPr>
                      <wps:txbx>
                        <w:txbxContent>
                          <w:p w14:paraId="3F82B34C" w14:textId="0E291CCC" w:rsidR="00E729F8" w:rsidRPr="001254C7" w:rsidRDefault="00E729F8">
                            <w:pPr>
                              <w:rPr>
                                <w:rFonts w:asciiTheme="minorHAnsi" w:hAnsiTheme="minorHAnsi" w:cstheme="minorHAnsi"/>
                                <w:b/>
                                <w:color w:val="FF0000"/>
                                <w:sz w:val="36"/>
                                <w:szCs w:val="36"/>
                              </w:rPr>
                            </w:pPr>
                            <w:r>
                              <w:rPr>
                                <w:rFonts w:asciiTheme="minorHAnsi" w:hAnsiTheme="minorHAnsi" w:cstheme="minorHAnsi"/>
                                <w:b/>
                                <w:color w:val="FF0000"/>
                                <w:sz w:val="36"/>
                                <w:szCs w:val="36"/>
                              </w:rPr>
                              <w:t>Emergency Stops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28F0969" id="_x0000_t202" coordsize="21600,21600" o:spt="202" path="m,l,21600r21600,l21600,xe">
                <v:stroke joinstyle="miter"/>
                <v:path gradientshapeok="t" o:connecttype="rect"/>
              </v:shapetype>
              <v:shape id="Text Box 2" o:spid="_x0000_s1026" type="#_x0000_t202" style="position:absolute;left:0;text-align:left;margin-left:318.75pt;margin-top:28.05pt;width:144.4pt;height:110.6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" filled="f" stroked="f">
                <v:textbox style="mso-fit-shape-to-text:t">
                  <w:txbxContent>
                    <w:p w14:paraId="3F82B34C" w14:textId="0E291CCC" w:rsidR="00E729F8" w:rsidRPr="001254C7" w:rsidRDefault="00E729F8">
                      <w:pPr>
                        <w:rPr>
                          <w:rFonts w:asciiTheme="minorHAnsi" w:hAnsiTheme="minorHAnsi" w:cstheme="minorHAnsi"/>
                          <w:b/>
                          <w:color w:val="FF0000"/>
                          <w:sz w:val="36"/>
                          <w:szCs w:val="36"/>
                        </w:rPr>
                      </w:pPr>
                      <w:r>
                        <w:rPr>
                          <w:rFonts w:asciiTheme="minorHAnsi" w:hAnsiTheme="minorHAnsi" w:cstheme="minorHAnsi"/>
                          <w:b/>
                          <w:color w:val="FF0000"/>
                          <w:sz w:val="36"/>
                          <w:szCs w:val="36"/>
                        </w:rPr>
                        <w:t>Emergency Stops</w:t>
                      </w:r>
                    </w:p>
                  </w:txbxContent>
                </v:textbox>
              </v:shape>
            </w:pict>
          </mc:Fallback>
        </mc:AlternateContent>
      </w:r>
      <w:r w:rsidR="00805E32">
        <w:rPr>
          <w:noProof/>
          <w:lang w:val="en-CA" w:eastAsia="en-CA"/>
        </w:rPr>
        <mc:AlternateContent>
          <mc:Choice Requires="wps">
            <w:drawing>
              <wp:anchor distT="45720" distB="45720" distL="114300" distR="114300" simplePos="0" relativeHeight="251658245" behindDoc="0" locked="0" layoutInCell="1" allowOverlap="1" wp14:anchorId="32072594" wp14:editId="56275842">
                <wp:simplePos x="0" y="0"/>
                <wp:positionH relativeFrom="column">
                  <wp:posOffset>-101269</wp:posOffset>
                </wp:positionH>
                <wp:positionV relativeFrom="paragraph">
                  <wp:posOffset>2530518</wp:posOffset>
                </wp:positionV>
                <wp:extent cx="2040274" cy="1404620"/>
                <wp:effectExtent l="0" t="0" r="0" b="635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74" cy="1404620"/>
                        </a:xfrm>
                        <a:prstGeom prst="rect">
                          <a:avLst/>
                        </a:prstGeom>
                        <a:noFill/>
                        <a:ln w="9525">
                          <a:noFill/>
                          <a:miter lim="800000"/>
                          <a:headEnd/>
                          <a:tailEnd/>
                        </a:ln>
                      </wps:spPr>
                      <wps:txbx>
                        <w:txbxContent>
                          <w:p w14:paraId="4CC55D8F" w14:textId="1D4D7560" w:rsidR="00805E32" w:rsidRPr="00805E32" w:rsidRDefault="00805E32" w:rsidP="00805E32">
                            <w:pPr>
                              <w:rPr>
                                <w:rFonts w:asciiTheme="minorHAnsi" w:hAnsiTheme="minorHAnsi" w:cstheme="minorHAnsi"/>
                                <w:b/>
                                <w:color w:val="FF0000"/>
                                <w:sz w:val="28"/>
                                <w:szCs w:val="28"/>
                              </w:rPr>
                            </w:pPr>
                            <w:r>
                              <w:rPr>
                                <w:rFonts w:asciiTheme="minorHAnsi" w:hAnsiTheme="minorHAnsi" w:cstheme="minorHAnsi"/>
                                <w:b/>
                                <w:color w:val="FF0000"/>
                                <w:sz w:val="28"/>
                                <w:szCs w:val="28"/>
                              </w:rPr>
                              <w:t>Traction Master 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72594" id="_x0000_s1027" type="#_x0000_t202" style="position:absolute;left:0;text-align:left;margin-left:-7.95pt;margin-top:199.25pt;width:160.65pt;height:110.6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" filled="f" stroked="f">
                <v:textbox style="mso-fit-shape-to-text:t">
                  <w:txbxContent>
                    <w:p w14:paraId="4CC55D8F" w14:textId="1D4D7560" w:rsidR="00805E32" w:rsidRPr="00805E32" w:rsidRDefault="00805E32" w:rsidP="00805E32">
                      <w:pPr>
                        <w:rPr>
                          <w:rFonts w:asciiTheme="minorHAnsi" w:hAnsiTheme="minorHAnsi" w:cstheme="minorHAnsi"/>
                          <w:b/>
                          <w:color w:val="FF0000"/>
                          <w:sz w:val="28"/>
                          <w:szCs w:val="28"/>
                        </w:rPr>
                      </w:pPr>
                      <w:r>
                        <w:rPr>
                          <w:rFonts w:asciiTheme="minorHAnsi" w:hAnsiTheme="minorHAnsi" w:cstheme="minorHAnsi"/>
                          <w:b/>
                          <w:color w:val="FF0000"/>
                          <w:sz w:val="28"/>
                          <w:szCs w:val="28"/>
                        </w:rPr>
                        <w:t>Traction Master Switch</w:t>
                      </w:r>
                    </w:p>
                  </w:txbxContent>
                </v:textbox>
              </v:shape>
            </w:pict>
          </mc:Fallback>
        </mc:AlternateContent>
      </w:r>
      <w:r w:rsidR="00805E32">
        <w:rPr>
          <w:noProof/>
          <w:lang w:val="en-CA" w:eastAsia="en-CA"/>
        </w:rPr>
        <mc:AlternateContent>
          <mc:Choice Requires="wps">
            <w:drawing>
              <wp:anchor distT="45720" distB="45720" distL="114300" distR="114300" simplePos="0" relativeHeight="251658244" behindDoc="0" locked="0" layoutInCell="1" allowOverlap="1" wp14:anchorId="176B292A" wp14:editId="543476D0">
                <wp:simplePos x="0" y="0"/>
                <wp:positionH relativeFrom="column">
                  <wp:posOffset>-128076</wp:posOffset>
                </wp:positionH>
                <wp:positionV relativeFrom="paragraph">
                  <wp:posOffset>1993025</wp:posOffset>
                </wp:positionV>
                <wp:extent cx="1652588" cy="1404620"/>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588" cy="1404620"/>
                        </a:xfrm>
                        <a:prstGeom prst="rect">
                          <a:avLst/>
                        </a:prstGeom>
                        <a:noFill/>
                        <a:ln w="9525">
                          <a:noFill/>
                          <a:miter lim="800000"/>
                          <a:headEnd/>
                          <a:tailEnd/>
                        </a:ln>
                      </wps:spPr>
                      <wps:txbx>
                        <w:txbxContent>
                          <w:p w14:paraId="77D958AC" w14:textId="4CA45CCB" w:rsidR="00805E32" w:rsidRPr="00805E32" w:rsidRDefault="00805E32" w:rsidP="00805E32">
                            <w:pPr>
                              <w:rPr>
                                <w:rFonts w:asciiTheme="minorHAnsi" w:hAnsiTheme="minorHAnsi" w:cstheme="minorHAnsi"/>
                                <w:b/>
                                <w:color w:val="FF0000"/>
                                <w:sz w:val="28"/>
                                <w:szCs w:val="28"/>
                              </w:rPr>
                            </w:pPr>
                            <w:r>
                              <w:rPr>
                                <w:rFonts w:asciiTheme="minorHAnsi" w:hAnsiTheme="minorHAnsi" w:cstheme="minorHAnsi"/>
                                <w:b/>
                                <w:color w:val="FF0000"/>
                                <w:sz w:val="28"/>
                                <w:szCs w:val="28"/>
                              </w:rPr>
                              <w:t>GLV Master 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B292A" id="_x0000_s1028" type="#_x0000_t202" style="position:absolute;left:0;text-align:left;margin-left:-10.1pt;margin-top:156.95pt;width:130.15pt;height:110.6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" filled="f" stroked="f">
                <v:textbox style="mso-fit-shape-to-text:t">
                  <w:txbxContent>
                    <w:p w14:paraId="77D958AC" w14:textId="4CA45CCB" w:rsidR="00805E32" w:rsidRPr="00805E32" w:rsidRDefault="00805E32" w:rsidP="00805E32">
                      <w:pPr>
                        <w:rPr>
                          <w:rFonts w:asciiTheme="minorHAnsi" w:hAnsiTheme="minorHAnsi" w:cstheme="minorHAnsi"/>
                          <w:b/>
                          <w:color w:val="FF0000"/>
                          <w:sz w:val="28"/>
                          <w:szCs w:val="28"/>
                        </w:rPr>
                      </w:pPr>
                      <w:r>
                        <w:rPr>
                          <w:rFonts w:asciiTheme="minorHAnsi" w:hAnsiTheme="minorHAnsi" w:cstheme="minorHAnsi"/>
                          <w:b/>
                          <w:color w:val="FF0000"/>
                          <w:sz w:val="28"/>
                          <w:szCs w:val="28"/>
                        </w:rPr>
                        <w:t>GLV Master Switch</w:t>
                      </w:r>
                    </w:p>
                  </w:txbxContent>
                </v:textbox>
              </v:shape>
            </w:pict>
          </mc:Fallback>
        </mc:AlternateContent>
      </w:r>
      <w:r w:rsidR="00274300">
        <w:rPr>
          <w:noProof/>
          <w:color w:val="2B579A"/>
          <w:lang w:val="en-CA" w:eastAsia="en-CA"/>
        </w:rPr>
        <mc:AlternateContent>
          <mc:Choice Requires="wps">
            <w:drawing>
              <wp:anchor distT="0" distB="0" distL="114300" distR="114300" simplePos="0" relativeHeight="251658241" behindDoc="0" locked="0" layoutInCell="1" allowOverlap="1" wp14:anchorId="08785303" wp14:editId="0E32297C">
                <wp:simplePos x="0" y="0"/>
                <wp:positionH relativeFrom="column">
                  <wp:posOffset>3145297</wp:posOffset>
                </wp:positionH>
                <wp:positionV relativeFrom="paragraph">
                  <wp:posOffset>456440</wp:posOffset>
                </wp:positionV>
                <wp:extent cx="902438" cy="45719"/>
                <wp:effectExtent l="0" t="95250" r="12065" b="69215"/>
                <wp:wrapNone/>
                <wp:docPr id="3" name="Straight Arrow Connector 3"/>
                <wp:cNvGraphicFramePr/>
                <a:graphic xmlns:a="http://schemas.openxmlformats.org/drawingml/2006/main">
                  <a:graphicData uri="http://schemas.microsoft.com/office/word/2010/wordprocessingShape">
                    <wps:wsp>
                      <wps:cNvCnPr/>
                      <wps:spPr>
                        <a:xfrm flipH="1" flipV="1">
                          <a:off x="0" y="0"/>
                          <a:ext cx="90243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3" style="position:absolute;margin-left:247.65pt;margin-top:35.95pt;width:71.05pt;height:3.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" w14:anchorId="337D7494">
                <v:stroke joinstyle="miter" endarrow="block"/>
              </v:shape>
            </w:pict>
          </mc:Fallback>
        </mc:AlternateContent>
      </w:r>
      <w:r w:rsidR="5B46F8AE">
        <w:rPr>
          <w:noProof/>
          <w:color w:val="2B579A"/>
          <w:shd w:val="clear" w:color="auto" w:fill="E6E6E6"/>
          <w:lang w:val="en-CA" w:eastAsia="en-CA"/>
        </w:rPr>
        <w:drawing>
          <wp:inline distT="0" distB="0" distL="0" distR="0" wp14:anchorId="088E77FE" wp14:editId="0864DF9D">
            <wp:extent cx="5308979" cy="2720851"/>
            <wp:effectExtent l="0" t="0" r="6350" b="3810"/>
            <wp:docPr id="817741490" name="Picture 81774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6828" cy="2724874"/>
                    </a:xfrm>
                    <a:prstGeom prst="rect">
                      <a:avLst/>
                    </a:prstGeom>
                  </pic:spPr>
                </pic:pic>
              </a:graphicData>
            </a:graphic>
          </wp:inline>
        </w:drawing>
      </w:r>
    </w:p>
    <w:p w14:paraId="0F761803" w14:textId="58EFC04F" w:rsidR="006415E3" w:rsidRPr="00653B6B" w:rsidRDefault="006415E3" w:rsidP="006415E3">
      <w:pPr>
        <w:pStyle w:val="Caption"/>
      </w:pPr>
      <w:bookmarkStart w:id="49" w:name="_Toc494397977"/>
      <w:bookmarkStart w:id="50" w:name="_Toc535246918"/>
      <w:bookmarkStart w:id="51" w:name="_Toc535248145"/>
      <w:bookmarkStart w:id="52" w:name="_Toc535249068"/>
      <w:bookmarkStart w:id="53" w:name="_Toc8806311"/>
      <w:r>
        <w:t xml:space="preserve">Figure </w:t>
      </w:r>
      <w:r w:rsidR="00342836">
        <w:fldChar w:fldCharType="begin"/>
      </w:r>
      <w:r w:rsidR="00342836">
        <w:rPr>
          <w:noProof/>
        </w:rPr>
        <w:instrText xml:space="preserve"> STYLEREF 1 \s </w:instrText>
      </w:r>
      <w:r w:rsidR="00342836">
        <w:fldChar w:fldCharType="separate"/>
      </w:r>
      <w:r w:rsidR="00492221">
        <w:rPr>
          <w:noProof/>
        </w:rPr>
        <w:t>3</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492221">
        <w:rPr>
          <w:noProof/>
        </w:rPr>
        <w:t>2</w:t>
      </w:r>
      <w:r w:rsidR="00342836">
        <w:fldChar w:fldCharType="end"/>
      </w:r>
      <w:r>
        <w:t xml:space="preserve"> - Shutdown Circuit Switch Locations</w:t>
      </w:r>
      <w:bookmarkEnd w:id="49"/>
      <w:bookmarkEnd w:id="50"/>
      <w:bookmarkEnd w:id="51"/>
      <w:bookmarkEnd w:id="52"/>
      <w:bookmarkEnd w:id="53"/>
    </w:p>
    <w:p w14:paraId="3BD55564" w14:textId="77777777" w:rsidR="00B24ABF" w:rsidRPr="00653B6B" w:rsidRDefault="3DCDB896" w:rsidP="00D7673D">
      <w:pPr>
        <w:pStyle w:val="Heading2"/>
      </w:pPr>
      <w:bookmarkStart w:id="54" w:name="_Toc534917759"/>
      <w:bookmarkStart w:id="55" w:name="_Toc535256520"/>
      <w:bookmarkStart w:id="56" w:name="_Toc7368221"/>
      <w:r>
        <w:t>Wiring</w:t>
      </w:r>
      <w:bookmarkEnd w:id="54"/>
      <w:bookmarkEnd w:id="55"/>
      <w:bookmarkEnd w:id="56"/>
      <w:r>
        <w:t xml:space="preserve"> </w:t>
      </w:r>
    </w:p>
    <w:p w14:paraId="32AB40D1" w14:textId="3F39FE5E" w:rsidR="00D7673D" w:rsidRPr="008F7BB4" w:rsidRDefault="3DCDB896" w:rsidP="5B46F8AE">
      <w:pPr>
        <w:pStyle w:val="Heading3"/>
      </w:pPr>
      <w:r>
        <w:t>Shutdown Circuit Current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7673D" w:rsidRPr="00653B6B" w14:paraId="3F92B583" w14:textId="77777777" w:rsidTr="212488FE">
        <w:trPr>
          <w:cantSplit/>
        </w:trPr>
        <w:tc>
          <w:tcPr>
            <w:tcW w:w="4536" w:type="dxa"/>
            <w:shd w:val="clear" w:color="auto" w:fill="auto"/>
          </w:tcPr>
          <w:p w14:paraId="3428D758" w14:textId="4F21D334" w:rsidR="00D7673D" w:rsidRPr="00653B6B" w:rsidRDefault="00D7673D" w:rsidP="00653B6B">
            <w:pPr>
              <w:keepNext/>
            </w:pPr>
            <w:r w:rsidRPr="00653B6B">
              <w:t xml:space="preserve">Total Number of </w:t>
            </w:r>
            <w:r w:rsidR="001C6FD6">
              <w:t>AIR’s</w:t>
            </w:r>
            <w:r w:rsidRPr="00653B6B">
              <w:t>:</w:t>
            </w:r>
          </w:p>
        </w:tc>
        <w:tc>
          <w:tcPr>
            <w:tcW w:w="4536" w:type="dxa"/>
            <w:shd w:val="clear" w:color="auto" w:fill="auto"/>
          </w:tcPr>
          <w:p w14:paraId="5D369756" w14:textId="68EBBB62" w:rsidR="00D7673D" w:rsidRPr="00653B6B" w:rsidRDefault="212488FE" w:rsidP="002C6FEB">
            <w:pPr>
              <w:pStyle w:val="Instructions"/>
            </w:pPr>
            <w:r w:rsidRPr="212488FE">
              <w:rPr>
                <w:color w:val="auto"/>
              </w:rPr>
              <w:t>2</w:t>
            </w:r>
          </w:p>
        </w:tc>
      </w:tr>
      <w:tr w:rsidR="00D7673D" w:rsidRPr="00653B6B" w14:paraId="55C47239" w14:textId="77777777" w:rsidTr="212488FE">
        <w:trPr>
          <w:cantSplit/>
        </w:trPr>
        <w:tc>
          <w:tcPr>
            <w:tcW w:w="4536" w:type="dxa"/>
            <w:shd w:val="clear" w:color="auto" w:fill="auto"/>
          </w:tcPr>
          <w:p w14:paraId="6675B974" w14:textId="77777777" w:rsidR="00D7673D" w:rsidRPr="00653B6B" w:rsidRDefault="00D7673D" w:rsidP="00653B6B">
            <w:pPr>
              <w:keepNext/>
            </w:pPr>
            <w:r w:rsidRPr="00653B6B">
              <w:t>Current per AIR:</w:t>
            </w:r>
          </w:p>
        </w:tc>
        <w:tc>
          <w:tcPr>
            <w:tcW w:w="4536" w:type="dxa"/>
            <w:shd w:val="clear" w:color="auto" w:fill="auto"/>
          </w:tcPr>
          <w:p w14:paraId="6DF2BB7D" w14:textId="59312AA0" w:rsidR="00D7673D" w:rsidRPr="00653B6B" w:rsidRDefault="212488FE" w:rsidP="002C6FEB">
            <w:pPr>
              <w:pStyle w:val="Instructions"/>
            </w:pPr>
            <w:r w:rsidRPr="212488FE">
              <w:rPr>
                <w:color w:val="auto"/>
              </w:rPr>
              <w:t>0.23A (holding), 3.9A (inrush)</w:t>
            </w:r>
          </w:p>
        </w:tc>
      </w:tr>
      <w:tr w:rsidR="00D7673D" w:rsidRPr="00653B6B" w14:paraId="46B26894" w14:textId="77777777" w:rsidTr="212488FE">
        <w:trPr>
          <w:cantSplit/>
        </w:trPr>
        <w:tc>
          <w:tcPr>
            <w:tcW w:w="4536" w:type="dxa"/>
            <w:shd w:val="clear" w:color="auto" w:fill="auto"/>
          </w:tcPr>
          <w:p w14:paraId="2CB68861" w14:textId="77777777" w:rsidR="00D7673D" w:rsidRPr="00653B6B" w:rsidRDefault="00D7673D" w:rsidP="00653B6B">
            <w:pPr>
              <w:keepNext/>
            </w:pPr>
            <w:r w:rsidRPr="00653B6B">
              <w:t>Additional parts consumption within the shutdown circuit:</w:t>
            </w:r>
          </w:p>
        </w:tc>
        <w:tc>
          <w:tcPr>
            <w:tcW w:w="4536" w:type="dxa"/>
            <w:shd w:val="clear" w:color="auto" w:fill="auto"/>
          </w:tcPr>
          <w:p w14:paraId="103212AF" w14:textId="57921D1A" w:rsidR="00D7673D" w:rsidRPr="00653B6B" w:rsidRDefault="212488FE" w:rsidP="7221118D">
            <w:pPr>
              <w:pStyle w:val="Instructions"/>
              <w:rPr>
                <w:color w:val="auto"/>
              </w:rPr>
            </w:pPr>
            <w:r w:rsidRPr="212488FE">
              <w:rPr>
                <w:color w:val="auto"/>
              </w:rPr>
              <w:t>0.17A (</w:t>
            </w:r>
            <w:r w:rsidR="6D535BAE" w:rsidRPr="6D535BAE">
              <w:rPr>
                <w:color w:val="auto"/>
              </w:rPr>
              <w:t>Discharge</w:t>
            </w:r>
            <w:r w:rsidRPr="212488FE">
              <w:rPr>
                <w:color w:val="auto"/>
              </w:rPr>
              <w:t xml:space="preserve"> relay holding current)</w:t>
            </w:r>
          </w:p>
        </w:tc>
      </w:tr>
      <w:tr w:rsidR="00D7673D" w:rsidRPr="00653B6B" w14:paraId="4A49E0D2" w14:textId="77777777" w:rsidTr="212488FE">
        <w:trPr>
          <w:cantSplit/>
        </w:trPr>
        <w:tc>
          <w:tcPr>
            <w:tcW w:w="4536" w:type="dxa"/>
            <w:shd w:val="clear" w:color="auto" w:fill="auto"/>
          </w:tcPr>
          <w:p w14:paraId="6B40EBC3" w14:textId="77777777" w:rsidR="00D7673D" w:rsidRPr="00653B6B" w:rsidRDefault="00D7673D" w:rsidP="00653B6B">
            <w:pPr>
              <w:keepNext/>
            </w:pPr>
            <w:r w:rsidRPr="00653B6B">
              <w:t>Total current:</w:t>
            </w:r>
          </w:p>
        </w:tc>
        <w:tc>
          <w:tcPr>
            <w:tcW w:w="4536" w:type="dxa"/>
            <w:shd w:val="clear" w:color="auto" w:fill="auto"/>
          </w:tcPr>
          <w:p w14:paraId="46B39474" w14:textId="60B181EF" w:rsidR="00D7673D" w:rsidRPr="00653B6B" w:rsidRDefault="212488FE" w:rsidP="7221118D">
            <w:pPr>
              <w:pStyle w:val="Instructions"/>
              <w:rPr>
                <w:color w:val="auto"/>
              </w:rPr>
            </w:pPr>
            <w:r w:rsidRPr="212488FE">
              <w:rPr>
                <w:color w:val="auto"/>
              </w:rPr>
              <w:t>0.63A</w:t>
            </w:r>
          </w:p>
        </w:tc>
      </w:tr>
    </w:tbl>
    <w:p w14:paraId="1B82CBB0" w14:textId="7C856751" w:rsidR="00D7673D" w:rsidRPr="00653B6B" w:rsidRDefault="00D7673D" w:rsidP="00D7673D">
      <w:pPr>
        <w:pStyle w:val="Caption"/>
      </w:pPr>
      <w:bookmarkStart w:id="57" w:name="_Toc535246740"/>
      <w:bookmarkStart w:id="58" w:name="_Toc535248630"/>
      <w:bookmarkStart w:id="59" w:name="_Toc8806286"/>
      <w:r w:rsidRPr="00653B6B">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rsidRPr="00653B6B">
        <w:t xml:space="preserve"> - Shutdown Circuit Loads</w:t>
      </w:r>
      <w:bookmarkEnd w:id="57"/>
      <w:bookmarkEnd w:id="58"/>
      <w:bookmarkEnd w:id="59"/>
    </w:p>
    <w:p w14:paraId="359E7653" w14:textId="77777777" w:rsidR="00034FF4" w:rsidRPr="00653B6B" w:rsidRDefault="3DCDB896" w:rsidP="00034FF4">
      <w:pPr>
        <w:pStyle w:val="Heading2"/>
      </w:pPr>
      <w:bookmarkStart w:id="60" w:name="_Toc534917760"/>
      <w:bookmarkStart w:id="61" w:name="_Toc535256521"/>
      <w:bookmarkStart w:id="62" w:name="_Toc7368222"/>
      <w:r>
        <w:t>IMD</w:t>
      </w:r>
      <w:bookmarkEnd w:id="60"/>
      <w:bookmarkEnd w:id="61"/>
      <w:bookmarkEnd w:id="62"/>
    </w:p>
    <w:p w14:paraId="3A9C3FAF" w14:textId="509D61D2" w:rsidR="5B46F8AE" w:rsidRPr="008F7BB4" w:rsidRDefault="3DCDB896" w:rsidP="5B46F8AE">
      <w:pPr>
        <w:pStyle w:val="Heading3"/>
      </w:pPr>
      <w:r>
        <w:t>IMD Specifications</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54517" w:rsidRPr="00653B6B" w14:paraId="4C3AB125" w14:textId="77777777" w:rsidTr="212488FE">
        <w:trPr>
          <w:cantSplit/>
        </w:trPr>
        <w:tc>
          <w:tcPr>
            <w:tcW w:w="4536" w:type="dxa"/>
            <w:shd w:val="clear" w:color="auto" w:fill="auto"/>
          </w:tcPr>
          <w:p w14:paraId="773DD594" w14:textId="77777777" w:rsidR="00C54517" w:rsidRPr="00653B6B" w:rsidRDefault="00C54517" w:rsidP="000A5A9E">
            <w:r w:rsidRPr="00653B6B">
              <w:t>Make / Model</w:t>
            </w:r>
          </w:p>
        </w:tc>
        <w:tc>
          <w:tcPr>
            <w:tcW w:w="4536" w:type="dxa"/>
            <w:shd w:val="clear" w:color="auto" w:fill="auto"/>
          </w:tcPr>
          <w:p w14:paraId="4C0E86A8" w14:textId="0B85E097" w:rsidR="00C54517" w:rsidRPr="00653B6B" w:rsidRDefault="212488FE" w:rsidP="002C6FEB">
            <w:pPr>
              <w:pStyle w:val="Instructions"/>
            </w:pPr>
            <w:r w:rsidRPr="212488FE">
              <w:rPr>
                <w:color w:val="auto"/>
              </w:rPr>
              <w:t>Bender IR155-3203</w:t>
            </w:r>
          </w:p>
        </w:tc>
      </w:tr>
      <w:tr w:rsidR="00C54517" w:rsidRPr="00653B6B" w14:paraId="2AF95555" w14:textId="77777777" w:rsidTr="212488FE">
        <w:trPr>
          <w:cantSplit/>
        </w:trPr>
        <w:tc>
          <w:tcPr>
            <w:tcW w:w="4536" w:type="dxa"/>
            <w:shd w:val="clear" w:color="auto" w:fill="auto"/>
          </w:tcPr>
          <w:p w14:paraId="7B2297F2" w14:textId="77777777" w:rsidR="00C54517" w:rsidRPr="00653B6B" w:rsidRDefault="00C54517" w:rsidP="000A5A9E">
            <w:r w:rsidRPr="00653B6B">
              <w:t>Supply voltage</w:t>
            </w:r>
          </w:p>
        </w:tc>
        <w:tc>
          <w:tcPr>
            <w:tcW w:w="4536" w:type="dxa"/>
            <w:shd w:val="clear" w:color="auto" w:fill="auto"/>
          </w:tcPr>
          <w:p w14:paraId="7A37E535" w14:textId="7773F05D" w:rsidR="00C54517" w:rsidRPr="00653B6B" w:rsidRDefault="212488FE" w:rsidP="3424AA08">
            <w:pPr>
              <w:pStyle w:val="Instructions"/>
              <w:rPr>
                <w:color w:val="auto"/>
              </w:rPr>
            </w:pPr>
            <w:r w:rsidRPr="212488FE">
              <w:rPr>
                <w:color w:val="auto"/>
              </w:rPr>
              <w:t>12VDC</w:t>
            </w:r>
          </w:p>
        </w:tc>
      </w:tr>
      <w:tr w:rsidR="00C54517" w:rsidRPr="00653B6B" w14:paraId="4B3A58BB" w14:textId="77777777" w:rsidTr="212488FE">
        <w:trPr>
          <w:cantSplit/>
        </w:trPr>
        <w:tc>
          <w:tcPr>
            <w:tcW w:w="4536" w:type="dxa"/>
            <w:shd w:val="clear" w:color="auto" w:fill="auto"/>
          </w:tcPr>
          <w:p w14:paraId="1E6ADF13" w14:textId="77777777" w:rsidR="00C54517" w:rsidRPr="00653B6B" w:rsidRDefault="00C54517" w:rsidP="000A5A9E">
            <w:r w:rsidRPr="00653B6B">
              <w:t>Environmental temperature range:</w:t>
            </w:r>
          </w:p>
        </w:tc>
        <w:tc>
          <w:tcPr>
            <w:tcW w:w="4536" w:type="dxa"/>
            <w:shd w:val="clear" w:color="auto" w:fill="auto"/>
          </w:tcPr>
          <w:p w14:paraId="4936AC53" w14:textId="6C7719DB" w:rsidR="00C54517" w:rsidRPr="00653B6B" w:rsidRDefault="212488FE" w:rsidP="3424AA08">
            <w:pPr>
              <w:pStyle w:val="Instructions"/>
              <w:rPr>
                <w:rFonts w:eastAsia="Arial"/>
                <w:color w:val="auto"/>
              </w:rPr>
            </w:pPr>
            <w:r w:rsidRPr="212488FE">
              <w:rPr>
                <w:color w:val="auto"/>
              </w:rPr>
              <w:t>-</w:t>
            </w:r>
            <w:proofErr w:type="gramStart"/>
            <w:r w:rsidRPr="212488FE">
              <w:rPr>
                <w:color w:val="auto"/>
              </w:rPr>
              <w:t>40..</w:t>
            </w:r>
            <w:proofErr w:type="gramEnd"/>
            <w:r w:rsidRPr="212488FE">
              <w:rPr>
                <w:color w:val="auto"/>
              </w:rPr>
              <w:t>+105</w:t>
            </w:r>
            <w:r w:rsidRPr="212488FE">
              <w:rPr>
                <w:rFonts w:eastAsia="Arial"/>
                <w:color w:val="auto"/>
              </w:rPr>
              <w:t>°C</w:t>
            </w:r>
          </w:p>
        </w:tc>
      </w:tr>
      <w:tr w:rsidR="00C54517" w:rsidRPr="00653B6B" w14:paraId="00886B61" w14:textId="77777777" w:rsidTr="212488FE">
        <w:trPr>
          <w:cantSplit/>
        </w:trPr>
        <w:tc>
          <w:tcPr>
            <w:tcW w:w="4536" w:type="dxa"/>
            <w:shd w:val="clear" w:color="auto" w:fill="auto"/>
          </w:tcPr>
          <w:p w14:paraId="33C5D98D" w14:textId="77777777" w:rsidR="00C54517" w:rsidRPr="00653B6B" w:rsidRDefault="00C54517" w:rsidP="000A5A9E">
            <w:r w:rsidRPr="00653B6B">
              <w:t>Self</w:t>
            </w:r>
            <w:r w:rsidR="0098602C">
              <w:t>-</w:t>
            </w:r>
            <w:r w:rsidRPr="00653B6B">
              <w:t>test interval:</w:t>
            </w:r>
          </w:p>
        </w:tc>
        <w:tc>
          <w:tcPr>
            <w:tcW w:w="4536" w:type="dxa"/>
            <w:shd w:val="clear" w:color="auto" w:fill="auto"/>
          </w:tcPr>
          <w:p w14:paraId="545DB646" w14:textId="6D8B3B47" w:rsidR="00C54517" w:rsidRPr="00653B6B" w:rsidRDefault="212488FE" w:rsidP="3424AA08">
            <w:pPr>
              <w:pStyle w:val="Instructions"/>
              <w:rPr>
                <w:color w:val="auto"/>
              </w:rPr>
            </w:pPr>
            <w:r w:rsidRPr="212488FE">
              <w:rPr>
                <w:color w:val="auto"/>
              </w:rPr>
              <w:t>Every 5 minutes</w:t>
            </w:r>
          </w:p>
        </w:tc>
      </w:tr>
      <w:tr w:rsidR="00C54517" w:rsidRPr="00653B6B" w14:paraId="5607DFE7" w14:textId="77777777" w:rsidTr="212488FE">
        <w:trPr>
          <w:cantSplit/>
        </w:trPr>
        <w:tc>
          <w:tcPr>
            <w:tcW w:w="4536" w:type="dxa"/>
            <w:shd w:val="clear" w:color="auto" w:fill="auto"/>
          </w:tcPr>
          <w:p w14:paraId="5BDD94BD" w14:textId="77777777" w:rsidR="00C54517" w:rsidRPr="00653B6B" w:rsidRDefault="00C54517" w:rsidP="000A5A9E">
            <w:r w:rsidRPr="00653B6B">
              <w:t>High voltage range:</w:t>
            </w:r>
          </w:p>
        </w:tc>
        <w:tc>
          <w:tcPr>
            <w:tcW w:w="4536" w:type="dxa"/>
            <w:shd w:val="clear" w:color="auto" w:fill="auto"/>
          </w:tcPr>
          <w:p w14:paraId="3FFE4073" w14:textId="0457FFA7" w:rsidR="00C54517" w:rsidRPr="00653B6B" w:rsidRDefault="212488FE" w:rsidP="3424AA08">
            <w:pPr>
              <w:pStyle w:val="Instructions"/>
              <w:rPr>
                <w:color w:val="auto"/>
              </w:rPr>
            </w:pPr>
            <w:r w:rsidRPr="212488FE">
              <w:rPr>
                <w:color w:val="auto"/>
              </w:rPr>
              <w:t xml:space="preserve">DC </w:t>
            </w:r>
            <w:proofErr w:type="gramStart"/>
            <w:r w:rsidRPr="212488FE">
              <w:rPr>
                <w:color w:val="auto"/>
              </w:rPr>
              <w:t>0..</w:t>
            </w:r>
            <w:proofErr w:type="gramEnd"/>
            <w:r w:rsidRPr="212488FE">
              <w:rPr>
                <w:color w:val="auto"/>
              </w:rPr>
              <w:t>1000V</w:t>
            </w:r>
          </w:p>
        </w:tc>
      </w:tr>
      <w:tr w:rsidR="00C54517" w:rsidRPr="00653B6B" w14:paraId="43CBE0A8" w14:textId="77777777" w:rsidTr="212488FE">
        <w:trPr>
          <w:cantSplit/>
        </w:trPr>
        <w:tc>
          <w:tcPr>
            <w:tcW w:w="4536" w:type="dxa"/>
            <w:shd w:val="clear" w:color="auto" w:fill="auto"/>
          </w:tcPr>
          <w:p w14:paraId="6E903F63" w14:textId="77777777" w:rsidR="00C54517" w:rsidRPr="00653B6B" w:rsidRDefault="00C54517" w:rsidP="000A5A9E">
            <w:r w:rsidRPr="00653B6B">
              <w:t>Set response value:</w:t>
            </w:r>
          </w:p>
        </w:tc>
        <w:tc>
          <w:tcPr>
            <w:tcW w:w="4536" w:type="dxa"/>
            <w:shd w:val="clear" w:color="auto" w:fill="auto"/>
          </w:tcPr>
          <w:p w14:paraId="2B2ED95B" w14:textId="7D66885C" w:rsidR="00C54517" w:rsidRPr="00653B6B" w:rsidRDefault="29BD0810" w:rsidP="7221118D">
            <w:pPr>
              <w:rPr>
                <w:rFonts w:eastAsia="Arial"/>
              </w:rPr>
            </w:pPr>
            <w:r>
              <w:t>200kΩ (500Ω</w:t>
            </w:r>
            <w:r w:rsidR="7221118D" w:rsidRPr="7221118D">
              <w:t>/Volt)</w:t>
            </w:r>
          </w:p>
        </w:tc>
      </w:tr>
      <w:tr w:rsidR="00C54517" w:rsidRPr="00653B6B" w14:paraId="231C346F" w14:textId="77777777" w:rsidTr="212488FE">
        <w:trPr>
          <w:cantSplit/>
        </w:trPr>
        <w:tc>
          <w:tcPr>
            <w:tcW w:w="4536" w:type="dxa"/>
            <w:shd w:val="clear" w:color="auto" w:fill="auto"/>
          </w:tcPr>
          <w:p w14:paraId="302D6250" w14:textId="77777777" w:rsidR="00C54517" w:rsidRPr="00653B6B" w:rsidRDefault="00C54517" w:rsidP="000A5A9E">
            <w:r w:rsidRPr="00653B6B">
              <w:t>Max. operation current:</w:t>
            </w:r>
          </w:p>
        </w:tc>
        <w:tc>
          <w:tcPr>
            <w:tcW w:w="4536" w:type="dxa"/>
            <w:shd w:val="clear" w:color="auto" w:fill="auto"/>
          </w:tcPr>
          <w:p w14:paraId="57832E39" w14:textId="49A5C67C" w:rsidR="00C54517" w:rsidRPr="00653B6B" w:rsidRDefault="212488FE" w:rsidP="3424AA08">
            <w:pPr>
              <w:pStyle w:val="Instructions"/>
              <w:rPr>
                <w:color w:val="auto"/>
              </w:rPr>
            </w:pPr>
            <w:r w:rsidRPr="212488FE">
              <w:rPr>
                <w:color w:val="auto"/>
              </w:rPr>
              <w:t>150mA</w:t>
            </w:r>
          </w:p>
        </w:tc>
      </w:tr>
      <w:tr w:rsidR="00C54517" w:rsidRPr="00653B6B" w14:paraId="59AD1430" w14:textId="77777777" w:rsidTr="212488FE">
        <w:trPr>
          <w:cantSplit/>
        </w:trPr>
        <w:tc>
          <w:tcPr>
            <w:tcW w:w="4536" w:type="dxa"/>
            <w:shd w:val="clear" w:color="auto" w:fill="auto"/>
          </w:tcPr>
          <w:p w14:paraId="1D67DF91" w14:textId="77777777" w:rsidR="00C54517" w:rsidRPr="00653B6B" w:rsidRDefault="00C54517" w:rsidP="000A5A9E">
            <w:r w:rsidRPr="00653B6B">
              <w:t>Approximate time to shut down at 50% of the response value:</w:t>
            </w:r>
          </w:p>
        </w:tc>
        <w:tc>
          <w:tcPr>
            <w:tcW w:w="4536" w:type="dxa"/>
            <w:shd w:val="clear" w:color="auto" w:fill="auto"/>
          </w:tcPr>
          <w:p w14:paraId="52376707" w14:textId="232C1B39" w:rsidR="00C54517" w:rsidRPr="00653B6B" w:rsidRDefault="212488FE" w:rsidP="3424AA08">
            <w:pPr>
              <w:pStyle w:val="Instructions"/>
              <w:spacing w:line="259" w:lineRule="auto"/>
              <w:rPr>
                <w:color w:val="auto"/>
              </w:rPr>
            </w:pPr>
            <w:r w:rsidRPr="212488FE">
              <w:rPr>
                <w:color w:val="auto"/>
              </w:rPr>
              <w:t>40s</w:t>
            </w:r>
          </w:p>
        </w:tc>
      </w:tr>
      <w:tr w:rsidR="006B4380" w:rsidRPr="00653B6B" w14:paraId="37136B6E" w14:textId="77777777" w:rsidTr="212488FE">
        <w:trPr>
          <w:cantSplit/>
        </w:trPr>
        <w:tc>
          <w:tcPr>
            <w:tcW w:w="4536" w:type="dxa"/>
            <w:shd w:val="clear" w:color="auto" w:fill="auto"/>
          </w:tcPr>
          <w:p w14:paraId="1F1E81C2" w14:textId="77777777" w:rsidR="006B4380" w:rsidRPr="00653B6B" w:rsidRDefault="006B4380" w:rsidP="000A5A9E">
            <w:r w:rsidRPr="00653B6B">
              <w:t>Datasheet</w:t>
            </w:r>
          </w:p>
        </w:tc>
        <w:tc>
          <w:tcPr>
            <w:tcW w:w="4536" w:type="dxa"/>
            <w:shd w:val="clear" w:color="auto" w:fill="auto"/>
          </w:tcPr>
          <w:p w14:paraId="7184E169" w14:textId="738BF1EB" w:rsidR="006B4380" w:rsidRPr="00653B6B" w:rsidRDefault="00545D17" w:rsidP="002C6FEB">
            <w:pPr>
              <w:pStyle w:val="Instructions"/>
            </w:pPr>
            <w:hyperlink r:id="rId34">
              <w:r w:rsidR="212488FE" w:rsidRPr="212488FE">
                <w:rPr>
                  <w:rStyle w:val="Hyperlink"/>
                </w:rPr>
                <w:t>Datasheet</w:t>
              </w:r>
            </w:hyperlink>
          </w:p>
        </w:tc>
      </w:tr>
    </w:tbl>
    <w:p w14:paraId="2988AC3A" w14:textId="6A2E4512" w:rsidR="00B130E2" w:rsidRPr="00653B6B" w:rsidRDefault="00C54517" w:rsidP="006415E3">
      <w:pPr>
        <w:pStyle w:val="Caption"/>
      </w:pPr>
      <w:bookmarkStart w:id="63" w:name="_Toc535246741"/>
      <w:bookmarkStart w:id="64" w:name="_Toc535248631"/>
      <w:bookmarkStart w:id="65" w:name="_Toc8806287"/>
      <w:r w:rsidRPr="00653B6B">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Pr="00653B6B">
        <w:t xml:space="preserve"> - IMD Specifications</w:t>
      </w:r>
      <w:bookmarkEnd w:id="63"/>
      <w:bookmarkEnd w:id="64"/>
      <w:bookmarkEnd w:id="65"/>
    </w:p>
    <w:p w14:paraId="4F97490B" w14:textId="77777777" w:rsidR="003F78F6" w:rsidRPr="00653B6B" w:rsidRDefault="3DCDB896" w:rsidP="00034FF4">
      <w:pPr>
        <w:pStyle w:val="Heading3"/>
      </w:pPr>
      <w:r>
        <w:lastRenderedPageBreak/>
        <w:t>IMD Fault Latching</w:t>
      </w:r>
    </w:p>
    <w:p w14:paraId="2375D781" w14:textId="532080C2" w:rsidR="5B46F8AE" w:rsidRDefault="5B46F8AE" w:rsidP="5B46F8AE">
      <w:pPr>
        <w:pStyle w:val="Instructions"/>
        <w:rPr>
          <w:color w:val="FF0000"/>
        </w:rPr>
      </w:pPr>
    </w:p>
    <w:p w14:paraId="2EF7807B" w14:textId="2738C69D" w:rsidR="00602561" w:rsidRDefault="5B46F8AE" w:rsidP="003D51D1">
      <w:r w:rsidRPr="5B46F8AE">
        <w:t xml:space="preserve">Latching for all devices in the safety circuit is accomplished using a relay configuration with two channels. The relays used for each channel are interlocked with each other so that each will not turn on without </w:t>
      </w:r>
      <w:r w:rsidRPr="003D51D1">
        <w:t xml:space="preserve">the other being on as well. Once there is a fault (i.e. one or both channels </w:t>
      </w:r>
      <w:proofErr w:type="gramStart"/>
      <w:r w:rsidRPr="003D51D1">
        <w:t>goes</w:t>
      </w:r>
      <w:proofErr w:type="gramEnd"/>
      <w:r w:rsidRPr="003D51D1">
        <w:t xml:space="preserve"> low), neither relay will be able to turn on unless the reset button is</w:t>
      </w:r>
      <w:r w:rsidRPr="5B46F8AE">
        <w:t xml:space="preserve"> pushed. The third relay that operates the six normally-open output contacts is powered through a contact on each of the channel relays. Thus, it will only close the contacts when there is power to </w:t>
      </w:r>
      <w:r w:rsidR="00910AB8" w:rsidRPr="5B46F8AE">
        <w:t>both channel</w:t>
      </w:r>
      <w:r w:rsidRPr="5B46F8AE">
        <w:t xml:space="preserve"> relays.</w:t>
      </w:r>
    </w:p>
    <w:p w14:paraId="48284AFA" w14:textId="4CD13FC5" w:rsidR="5B46F8AE" w:rsidRDefault="5B46F8AE" w:rsidP="003D51D1"/>
    <w:p w14:paraId="54E037E9" w14:textId="56B91840" w:rsidR="5B46F8AE" w:rsidRDefault="212488FE" w:rsidP="5B46F8AE">
      <w:pPr>
        <w:pStyle w:val="Instructions"/>
        <w:rPr>
          <w:color w:val="auto"/>
        </w:rPr>
      </w:pPr>
      <w:r w:rsidRPr="212488FE">
        <w:rPr>
          <w:color w:val="auto"/>
        </w:rPr>
        <w:t>There are three such dual-channel relay configurations in the vehicle. These are shown in a simplified manner in the Shutdown System Schematic as “Ext.” (External</w:t>
      </w:r>
      <w:r w:rsidR="5B46F8AE" w:rsidRPr="5B46F8AE">
        <w:rPr>
          <w:color w:val="auto"/>
        </w:rPr>
        <w:t>)</w:t>
      </w:r>
      <w:r w:rsidR="004A7DF8">
        <w:rPr>
          <w:color w:val="auto"/>
        </w:rPr>
        <w:t xml:space="preserve"> </w:t>
      </w:r>
      <w:r w:rsidR="004A7DF8">
        <w:rPr>
          <w:color w:val="FF0000"/>
        </w:rPr>
        <w:t>and</w:t>
      </w:r>
      <w:r>
        <w:rPr>
          <w:color w:val="FF0000"/>
        </w:rPr>
        <w:t xml:space="preserve"> </w:t>
      </w:r>
      <w:r w:rsidRPr="212488FE">
        <w:rPr>
          <w:color w:val="auto"/>
        </w:rPr>
        <w:t>“Int.” (Internal)</w:t>
      </w:r>
      <w:r w:rsidRPr="007F7281">
        <w:rPr>
          <w:color w:val="FF0000"/>
        </w:rPr>
        <w:t xml:space="preserve">, </w:t>
      </w:r>
      <w:r w:rsidRPr="00A472E5">
        <w:rPr>
          <w:strike/>
          <w:color w:val="FF0000"/>
        </w:rPr>
        <w:t>and “Mon.” (Monitor)</w:t>
      </w:r>
      <w:r w:rsidRPr="212488FE">
        <w:rPr>
          <w:color w:val="auto"/>
        </w:rPr>
        <w:t>. The IMD is part of the circuit controlling the “Ext.” relay module.</w:t>
      </w:r>
    </w:p>
    <w:p w14:paraId="15E43EBF" w14:textId="7047E3A6" w:rsidR="00BE6628" w:rsidRDefault="00BE6628" w:rsidP="5B46F8AE">
      <w:pPr>
        <w:pStyle w:val="Instructions"/>
        <w:rPr>
          <w:color w:val="auto"/>
        </w:rPr>
      </w:pPr>
    </w:p>
    <w:p w14:paraId="2ED78BCD" w14:textId="0CAF2008" w:rsidR="00BE6628" w:rsidRPr="004A7DF8" w:rsidRDefault="00BE6628" w:rsidP="00BE6628">
      <w:pPr>
        <w:pStyle w:val="Change"/>
      </w:pPr>
      <w:r>
        <w:t>The IMD has a high-side output to control its associated NO relay. If the output is floating, it will not be able to close the relay. See Figure 4-1 for how the IMD’s relay connects to the safety circuit.</w:t>
      </w:r>
    </w:p>
    <w:p w14:paraId="10F55556" w14:textId="77777777" w:rsidR="00BE6628" w:rsidRDefault="00BE6628" w:rsidP="5B46F8AE">
      <w:pPr>
        <w:pStyle w:val="Instructions"/>
      </w:pPr>
    </w:p>
    <w:p w14:paraId="5023141B" w14:textId="4AD44F0B" w:rsidR="0098602C" w:rsidRDefault="00FA6039" w:rsidP="006415E3">
      <w:pPr>
        <w:pStyle w:val="Instructions"/>
        <w:keepNext/>
      </w:pPr>
      <w:r>
        <w:rPr>
          <w:noProof/>
          <w:lang w:val="en-CA" w:eastAsia="en-CA"/>
        </w:rPr>
        <w:drawing>
          <wp:inline distT="0" distB="0" distL="0" distR="0" wp14:anchorId="2C145136" wp14:editId="37A35CEE">
            <wp:extent cx="4137304" cy="4629150"/>
            <wp:effectExtent l="0" t="0" r="0" b="0"/>
            <wp:docPr id="185139072" name="Picture 18513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137304" cy="4629150"/>
                    </a:xfrm>
                    <a:prstGeom prst="rect">
                      <a:avLst/>
                    </a:prstGeom>
                  </pic:spPr>
                </pic:pic>
              </a:graphicData>
            </a:graphic>
          </wp:inline>
        </w:drawing>
      </w:r>
    </w:p>
    <w:p w14:paraId="2B8D138B" w14:textId="45B978F8" w:rsidR="006415E3" w:rsidRPr="00653B6B" w:rsidRDefault="006415E3" w:rsidP="006415E3">
      <w:pPr>
        <w:pStyle w:val="Caption"/>
      </w:pPr>
      <w:bookmarkStart w:id="66" w:name="_Toc494397978"/>
      <w:bookmarkStart w:id="67" w:name="_Toc535246919"/>
      <w:bookmarkStart w:id="68" w:name="_Toc535248146"/>
      <w:bookmarkStart w:id="69" w:name="_Toc535249069"/>
      <w:bookmarkStart w:id="70" w:name="_Toc8806312"/>
      <w:r>
        <w:t xml:space="preserve">Figure </w:t>
      </w:r>
      <w:r w:rsidR="00342836">
        <w:fldChar w:fldCharType="begin"/>
      </w:r>
      <w:r w:rsidR="00342836">
        <w:rPr>
          <w:noProof/>
        </w:rPr>
        <w:instrText xml:space="preserve"> STYLEREF 1 \s </w:instrText>
      </w:r>
      <w:r w:rsidR="00342836">
        <w:fldChar w:fldCharType="separate"/>
      </w:r>
      <w:r w:rsidR="00492221">
        <w:rPr>
          <w:noProof/>
        </w:rPr>
        <w:t>3</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492221">
        <w:rPr>
          <w:noProof/>
        </w:rPr>
        <w:t>3</w:t>
      </w:r>
      <w:r w:rsidR="00342836">
        <w:fldChar w:fldCharType="end"/>
      </w:r>
      <w:r>
        <w:t xml:space="preserve"> - IMD Latch Circuit Schematic</w:t>
      </w:r>
      <w:bookmarkEnd w:id="66"/>
      <w:bookmarkEnd w:id="67"/>
      <w:bookmarkEnd w:id="68"/>
      <w:bookmarkEnd w:id="69"/>
      <w:bookmarkEnd w:id="70"/>
    </w:p>
    <w:p w14:paraId="2B41FC55" w14:textId="411707A5" w:rsidR="0098602C" w:rsidRDefault="3DCDB896" w:rsidP="0098602C">
      <w:pPr>
        <w:pStyle w:val="Heading3"/>
      </w:pPr>
      <w:r>
        <w:lastRenderedPageBreak/>
        <w:t>IMD Location</w:t>
      </w:r>
    </w:p>
    <w:p w14:paraId="21DBABEC" w14:textId="77777777" w:rsidR="004465E6" w:rsidRPr="004465E6" w:rsidRDefault="004465E6" w:rsidP="004465E6"/>
    <w:p w14:paraId="3F39C494" w14:textId="77777777" w:rsidR="00925398" w:rsidRDefault="00925398" w:rsidP="00925398"/>
    <w:p w14:paraId="410CA6D1" w14:textId="77777777" w:rsidR="00C4778E" w:rsidRDefault="004465E6" w:rsidP="00C4778E">
      <w:pPr>
        <w:keepNext/>
        <w:jc w:val="center"/>
      </w:pPr>
      <w:r w:rsidRPr="004465E6">
        <w:rPr>
          <w:noProof/>
          <w:color w:val="FF0000"/>
          <w:sz w:val="36"/>
          <w:szCs w:val="36"/>
          <w:lang w:val="en-CA" w:eastAsia="en-CA"/>
        </w:rPr>
        <mc:AlternateContent>
          <mc:Choice Requires="wps">
            <w:drawing>
              <wp:anchor distT="0" distB="0" distL="114300" distR="114300" simplePos="0" relativeHeight="251658266" behindDoc="0" locked="0" layoutInCell="1" allowOverlap="1" wp14:anchorId="24CC1F2B" wp14:editId="679C80C5">
                <wp:simplePos x="0" y="0"/>
                <wp:positionH relativeFrom="column">
                  <wp:posOffset>3681413</wp:posOffset>
                </wp:positionH>
                <wp:positionV relativeFrom="paragraph">
                  <wp:posOffset>618173</wp:posOffset>
                </wp:positionV>
                <wp:extent cx="1404937" cy="1866900"/>
                <wp:effectExtent l="19050" t="19050" r="62230" b="38100"/>
                <wp:wrapNone/>
                <wp:docPr id="34" name="Straight Arrow Connector 34"/>
                <wp:cNvGraphicFramePr/>
                <a:graphic xmlns:a="http://schemas.openxmlformats.org/drawingml/2006/main">
                  <a:graphicData uri="http://schemas.microsoft.com/office/word/2010/wordprocessingShape">
                    <wps:wsp>
                      <wps:cNvCnPr/>
                      <wps:spPr>
                        <a:xfrm>
                          <a:off x="0" y="0"/>
                          <a:ext cx="1404937" cy="18669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34" style="position:absolute;margin-left:289.9pt;margin-top:48.7pt;width:110.6pt;height:147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" w14:anchorId="5A917768">
                <v:stroke joinstyle="miter" endarrow="block"/>
              </v:shape>
            </w:pict>
          </mc:Fallback>
        </mc:AlternateContent>
      </w:r>
      <w:r w:rsidRPr="004465E6">
        <w:rPr>
          <w:noProof/>
          <w:color w:val="FF0000"/>
          <w:sz w:val="36"/>
          <w:szCs w:val="36"/>
          <w:lang w:val="en-CA" w:eastAsia="en-CA"/>
        </w:rPr>
        <mc:AlternateContent>
          <mc:Choice Requires="wps">
            <w:drawing>
              <wp:anchor distT="45720" distB="45720" distL="114300" distR="114300" simplePos="0" relativeHeight="251658265" behindDoc="0" locked="0" layoutInCell="1" allowOverlap="1" wp14:anchorId="3480090F" wp14:editId="1C37E7DC">
                <wp:simplePos x="0" y="0"/>
                <wp:positionH relativeFrom="column">
                  <wp:posOffset>3019107</wp:posOffset>
                </wp:positionH>
                <wp:positionV relativeFrom="paragraph">
                  <wp:posOffset>280035</wp:posOffset>
                </wp:positionV>
                <wp:extent cx="1743075" cy="140462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1404620"/>
                        </a:xfrm>
                        <a:prstGeom prst="rect">
                          <a:avLst/>
                        </a:prstGeom>
                        <a:noFill/>
                        <a:ln w="9525">
                          <a:noFill/>
                          <a:miter lim="800000"/>
                          <a:headEnd/>
                          <a:tailEnd/>
                        </a:ln>
                      </wps:spPr>
                      <wps:txbx>
                        <w:txbxContent>
                          <w:p w14:paraId="28E28A32" w14:textId="6A27F51B" w:rsidR="004465E6" w:rsidRPr="00805E32" w:rsidRDefault="004465E6" w:rsidP="004465E6">
                            <w:pPr>
                              <w:rPr>
                                <w:rFonts w:asciiTheme="minorHAnsi" w:hAnsiTheme="minorHAnsi" w:cstheme="minorHAnsi"/>
                                <w:b/>
                                <w:color w:val="FF0000"/>
                                <w:sz w:val="28"/>
                                <w:szCs w:val="28"/>
                              </w:rPr>
                            </w:pPr>
                            <w:r>
                              <w:rPr>
                                <w:rFonts w:asciiTheme="minorHAnsi" w:hAnsiTheme="minorHAnsi" w:cstheme="minorHAnsi"/>
                                <w:b/>
                                <w:color w:val="FF0000"/>
                                <w:sz w:val="28"/>
                                <w:szCs w:val="28"/>
                              </w:rPr>
                              <w:t>Reset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0090F" id="_x0000_s1029" type="#_x0000_t202" style="position:absolute;left:0;text-align:left;margin-left:237.7pt;margin-top:22.05pt;width:137.25pt;height:110.6pt;z-index:25165826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" filled="f" stroked="f">
                <v:textbox style="mso-fit-shape-to-text:t">
                  <w:txbxContent>
                    <w:p w14:paraId="28E28A32" w14:textId="6A27F51B" w:rsidR="004465E6" w:rsidRPr="00805E32" w:rsidRDefault="004465E6" w:rsidP="004465E6">
                      <w:pPr>
                        <w:rPr>
                          <w:rFonts w:asciiTheme="minorHAnsi" w:hAnsiTheme="minorHAnsi" w:cstheme="minorHAnsi"/>
                          <w:b/>
                          <w:color w:val="FF0000"/>
                          <w:sz w:val="28"/>
                          <w:szCs w:val="28"/>
                        </w:rPr>
                      </w:pPr>
                      <w:r>
                        <w:rPr>
                          <w:rFonts w:asciiTheme="minorHAnsi" w:hAnsiTheme="minorHAnsi" w:cstheme="minorHAnsi"/>
                          <w:b/>
                          <w:color w:val="FF0000"/>
                          <w:sz w:val="28"/>
                          <w:szCs w:val="28"/>
                        </w:rPr>
                        <w:t>Reset Button</w:t>
                      </w:r>
                    </w:p>
                  </w:txbxContent>
                </v:textbox>
              </v:shape>
            </w:pict>
          </mc:Fallback>
        </mc:AlternateContent>
      </w:r>
      <w:r>
        <w:rPr>
          <w:noProof/>
          <w:lang w:val="en-CA" w:eastAsia="en-CA"/>
        </w:rPr>
        <w:drawing>
          <wp:inline distT="0" distB="0" distL="0" distR="0" wp14:anchorId="4030BA78" wp14:editId="0289EF3A">
            <wp:extent cx="5334000" cy="3234120"/>
            <wp:effectExtent l="0" t="0" r="0" b="4445"/>
            <wp:docPr id="32" name="Picture 32" descr="https://lh3.googleusercontent.com/-okNv4ykjaH4/XDgAYhoijOI/AAAAAAAAoF4/cfY1RvGAozIZT8o_zRMxGYZFL9tkm0YFwCHMYCw/s0/SLDWORKS_2019-01-10_21-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Nv4ykjaH4/XDgAYhoijOI/AAAAAAAAoF4/cfY1RvGAozIZT8o_zRMxGYZFL9tkm0YFwCHMYCw/s0/SLDWORKS_2019-01-10_21-33-0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6212" cy="3235461"/>
                    </a:xfrm>
                    <a:prstGeom prst="rect">
                      <a:avLst/>
                    </a:prstGeom>
                    <a:noFill/>
                    <a:ln>
                      <a:noFill/>
                    </a:ln>
                  </pic:spPr>
                </pic:pic>
              </a:graphicData>
            </a:graphic>
          </wp:inline>
        </w:drawing>
      </w:r>
    </w:p>
    <w:p w14:paraId="43F4A23B" w14:textId="1286B3D0" w:rsidR="004465E6" w:rsidRPr="00925398" w:rsidRDefault="00C4778E" w:rsidP="00FC3DB3">
      <w:pPr>
        <w:pStyle w:val="Caption"/>
        <w:rPr>
          <w:color w:val="FF0000"/>
          <w:sz w:val="36"/>
          <w:szCs w:val="36"/>
        </w:rPr>
      </w:pPr>
      <w:bookmarkStart w:id="71" w:name="_Toc535246742"/>
      <w:bookmarkStart w:id="72" w:name="_Toc535249070"/>
      <w:bookmarkStart w:id="73" w:name="_Toc8806313"/>
      <w:r>
        <w:t xml:space="preserve">Figure </w:t>
      </w:r>
      <w:r>
        <w:fldChar w:fldCharType="begin"/>
      </w:r>
      <w:r>
        <w:rPr>
          <w:noProof/>
        </w:rPr>
        <w:instrText xml:space="preserve"> STYLEREF 1 \s </w:instrText>
      </w:r>
      <w:r>
        <w:fldChar w:fldCharType="separate"/>
      </w:r>
      <w:r w:rsidR="0013073A">
        <w:rPr>
          <w:noProof/>
        </w:rPr>
        <w:t>3</w:t>
      </w:r>
      <w:r>
        <w:fldChar w:fldCharType="end"/>
      </w:r>
      <w:r>
        <w:noBreakHyphen/>
      </w:r>
      <w:r>
        <w:fldChar w:fldCharType="begin"/>
      </w:r>
      <w:r>
        <w:rPr>
          <w:noProof/>
        </w:rPr>
        <w:instrText xml:space="preserve"> SEQ </w:instrText>
      </w:r>
      <w:r w:rsidR="00B177F4">
        <w:rPr>
          <w:noProof/>
        </w:rPr>
        <w:instrText>Figure</w:instrText>
      </w:r>
      <w:r>
        <w:rPr>
          <w:noProof/>
        </w:rPr>
        <w:instrText xml:space="preserve"> \* ARABIC \s 1 </w:instrText>
      </w:r>
      <w:r>
        <w:fldChar w:fldCharType="separate"/>
      </w:r>
      <w:r w:rsidR="0013073A">
        <w:rPr>
          <w:noProof/>
        </w:rPr>
        <w:t>4</w:t>
      </w:r>
      <w:r>
        <w:fldChar w:fldCharType="end"/>
      </w:r>
      <w:r>
        <w:rPr>
          <w:noProof/>
          <w:color w:val="2B579A"/>
          <w:shd w:val="clear" w:color="auto" w:fill="E6E6E6"/>
        </w:rPr>
        <w:t xml:space="preserve"> </w:t>
      </w:r>
      <w:r>
        <w:t>- IMD Reset Location</w:t>
      </w:r>
      <w:bookmarkEnd w:id="71"/>
      <w:bookmarkEnd w:id="72"/>
      <w:bookmarkEnd w:id="73"/>
    </w:p>
    <w:p w14:paraId="11550578" w14:textId="77777777" w:rsidR="00C4778E" w:rsidRDefault="00925398" w:rsidP="00C4778E">
      <w:pPr>
        <w:pStyle w:val="Instructions"/>
        <w:keepNext/>
      </w:pPr>
      <w:r w:rsidRPr="00062351">
        <w:rPr>
          <w:noProof/>
          <w:lang w:val="en-CA" w:eastAsia="en-CA"/>
        </w:rPr>
        <mc:AlternateContent>
          <mc:Choice Requires="wps">
            <w:drawing>
              <wp:anchor distT="45720" distB="45720" distL="114300" distR="114300" simplePos="0" relativeHeight="251658250" behindDoc="0" locked="0" layoutInCell="1" allowOverlap="1" wp14:anchorId="32856656" wp14:editId="1919CB25">
                <wp:simplePos x="0" y="0"/>
                <wp:positionH relativeFrom="column">
                  <wp:posOffset>1228407</wp:posOffset>
                </wp:positionH>
                <wp:positionV relativeFrom="paragraph">
                  <wp:posOffset>456882</wp:posOffset>
                </wp:positionV>
                <wp:extent cx="1743075" cy="1404620"/>
                <wp:effectExtent l="0" t="0" r="0" b="63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1404620"/>
                        </a:xfrm>
                        <a:prstGeom prst="rect">
                          <a:avLst/>
                        </a:prstGeom>
                        <a:noFill/>
                        <a:ln w="9525">
                          <a:noFill/>
                          <a:miter lim="800000"/>
                          <a:headEnd/>
                          <a:tailEnd/>
                        </a:ln>
                      </wps:spPr>
                      <wps:txbx>
                        <w:txbxContent>
                          <w:p w14:paraId="16067448" w14:textId="40304057" w:rsidR="00062351" w:rsidRPr="00805E32" w:rsidRDefault="00925398" w:rsidP="00062351">
                            <w:pPr>
                              <w:rPr>
                                <w:rFonts w:asciiTheme="minorHAnsi" w:hAnsiTheme="minorHAnsi" w:cstheme="minorHAnsi"/>
                                <w:b/>
                                <w:color w:val="FF0000"/>
                                <w:sz w:val="28"/>
                                <w:szCs w:val="28"/>
                              </w:rPr>
                            </w:pPr>
                            <w:r>
                              <w:rPr>
                                <w:rFonts w:asciiTheme="minorHAnsi" w:hAnsiTheme="minorHAnsi" w:cstheme="minorHAnsi"/>
                                <w:b/>
                                <w:color w:val="FF0000"/>
                                <w:sz w:val="28"/>
                                <w:szCs w:val="28"/>
                              </w:rPr>
                              <w:t>IMD Indicator Light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856656" id="_x0000_s1030" type="#_x0000_t202" style="position:absolute;margin-left:96.7pt;margin-top:35.95pt;width:137.25pt;height:110.6pt;z-index:25165825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" filled="f" stroked="f">
                <v:textbox style="mso-fit-shape-to-text:t">
                  <w:txbxContent>
                    <w:p w14:paraId="16067448" w14:textId="40304057" w:rsidR="00062351" w:rsidRPr="00805E32" w:rsidRDefault="00925398" w:rsidP="00062351">
                      <w:pPr>
                        <w:rPr>
                          <w:rFonts w:asciiTheme="minorHAnsi" w:hAnsiTheme="minorHAnsi" w:cstheme="minorHAnsi"/>
                          <w:b/>
                          <w:color w:val="FF0000"/>
                          <w:sz w:val="28"/>
                          <w:szCs w:val="28"/>
                        </w:rPr>
                      </w:pPr>
                      <w:r>
                        <w:rPr>
                          <w:rFonts w:asciiTheme="minorHAnsi" w:hAnsiTheme="minorHAnsi" w:cstheme="minorHAnsi"/>
                          <w:b/>
                          <w:color w:val="FF0000"/>
                          <w:sz w:val="28"/>
                          <w:szCs w:val="28"/>
                        </w:rPr>
                        <w:t>IMD Indicator Light</w:t>
                      </w:r>
                    </w:p>
                  </w:txbxContent>
                </v:textbox>
              </v:shape>
            </w:pict>
          </mc:Fallback>
        </mc:AlternateContent>
      </w:r>
      <w:r w:rsidR="00062351" w:rsidRPr="00062351">
        <w:rPr>
          <w:noProof/>
          <w:lang w:val="en-CA" w:eastAsia="en-CA"/>
        </w:rPr>
        <mc:AlternateContent>
          <mc:Choice Requires="wps">
            <w:drawing>
              <wp:anchor distT="0" distB="0" distL="114300" distR="114300" simplePos="0" relativeHeight="251658251" behindDoc="0" locked="0" layoutInCell="1" allowOverlap="1" wp14:anchorId="062C7A2F" wp14:editId="226CF031">
                <wp:simplePos x="0" y="0"/>
                <wp:positionH relativeFrom="column">
                  <wp:posOffset>2090738</wp:posOffset>
                </wp:positionH>
                <wp:positionV relativeFrom="paragraph">
                  <wp:posOffset>752158</wp:posOffset>
                </wp:positionV>
                <wp:extent cx="347662" cy="1476375"/>
                <wp:effectExtent l="19050" t="19050" r="52705" b="47625"/>
                <wp:wrapNone/>
                <wp:docPr id="19" name="Straight Arrow Connector 19"/>
                <wp:cNvGraphicFramePr/>
                <a:graphic xmlns:a="http://schemas.openxmlformats.org/drawingml/2006/main">
                  <a:graphicData uri="http://schemas.microsoft.com/office/word/2010/wordprocessingShape">
                    <wps:wsp>
                      <wps:cNvCnPr/>
                      <wps:spPr>
                        <a:xfrm>
                          <a:off x="0" y="0"/>
                          <a:ext cx="347662" cy="1476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19" style="position:absolute;margin-left:164.65pt;margin-top:59.25pt;width:27.35pt;height:116.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" w14:anchorId="26019D20">
                <v:stroke joinstyle="miter" endarrow="block"/>
              </v:shape>
            </w:pict>
          </mc:Fallback>
        </mc:AlternateContent>
      </w:r>
      <w:r w:rsidR="5B46F8AE">
        <w:rPr>
          <w:noProof/>
          <w:color w:val="2B579A"/>
          <w:shd w:val="clear" w:color="auto" w:fill="E6E6E6"/>
          <w:lang w:val="en-CA" w:eastAsia="en-CA"/>
        </w:rPr>
        <w:drawing>
          <wp:inline distT="0" distB="0" distL="0" distR="0" wp14:anchorId="6063EACC" wp14:editId="5D7F05A3">
            <wp:extent cx="6095998" cy="3111500"/>
            <wp:effectExtent l="0" t="0" r="0" b="0"/>
            <wp:docPr id="1976729756" name="Picture 197672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095998" cy="3111500"/>
                    </a:xfrm>
                    <a:prstGeom prst="rect">
                      <a:avLst/>
                    </a:prstGeom>
                  </pic:spPr>
                </pic:pic>
              </a:graphicData>
            </a:graphic>
          </wp:inline>
        </w:drawing>
      </w:r>
    </w:p>
    <w:p w14:paraId="44E6FF25" w14:textId="45063393" w:rsidR="5B46F8AE" w:rsidRDefault="00C4778E" w:rsidP="00C4778E">
      <w:pPr>
        <w:pStyle w:val="Caption"/>
      </w:pPr>
      <w:bookmarkStart w:id="74" w:name="_Toc535246743"/>
      <w:bookmarkStart w:id="75" w:name="_Toc535249071"/>
      <w:bookmarkStart w:id="76" w:name="_Toc8806314"/>
      <w:r>
        <w:t xml:space="preserve">Figure </w:t>
      </w:r>
      <w:r>
        <w:fldChar w:fldCharType="begin"/>
      </w:r>
      <w:r>
        <w:rPr>
          <w:noProof/>
        </w:rPr>
        <w:instrText xml:space="preserve"> STYLEREF 1 \s </w:instrText>
      </w:r>
      <w:r>
        <w:fldChar w:fldCharType="separate"/>
      </w:r>
      <w:r w:rsidR="0013073A">
        <w:rPr>
          <w:noProof/>
        </w:rPr>
        <w:t>3</w:t>
      </w:r>
      <w:r>
        <w:fldChar w:fldCharType="end"/>
      </w:r>
      <w:r>
        <w:noBreakHyphen/>
      </w:r>
      <w:r>
        <w:fldChar w:fldCharType="begin"/>
      </w:r>
      <w:r>
        <w:rPr>
          <w:noProof/>
        </w:rPr>
        <w:instrText xml:space="preserve"> SEQ </w:instrText>
      </w:r>
      <w:r w:rsidR="00B177F4">
        <w:rPr>
          <w:noProof/>
        </w:rPr>
        <w:instrText>Figur</w:instrText>
      </w:r>
      <w:r>
        <w:rPr>
          <w:noProof/>
        </w:rPr>
        <w:instrText xml:space="preserve">e \* ARABIC \s 1 </w:instrText>
      </w:r>
      <w:r>
        <w:fldChar w:fldCharType="separate"/>
      </w:r>
      <w:r w:rsidR="0013073A">
        <w:rPr>
          <w:noProof/>
        </w:rPr>
        <w:t>5</w:t>
      </w:r>
      <w:r>
        <w:fldChar w:fldCharType="end"/>
      </w:r>
      <w:r>
        <w:rPr>
          <w:noProof/>
          <w:color w:val="2B579A"/>
          <w:shd w:val="clear" w:color="auto" w:fill="E6E6E6"/>
        </w:rPr>
        <w:t xml:space="preserve"> </w:t>
      </w:r>
      <w:r>
        <w:t>- IMD Indicator Light Position</w:t>
      </w:r>
      <w:bookmarkEnd w:id="74"/>
      <w:bookmarkEnd w:id="75"/>
      <w:bookmarkEnd w:id="76"/>
    </w:p>
    <w:p w14:paraId="689419E8" w14:textId="5CAB1E0F" w:rsidR="00C4778E" w:rsidRDefault="00C4778E" w:rsidP="00C4778E">
      <w:pPr>
        <w:pStyle w:val="Instructions"/>
        <w:keepNext/>
      </w:pPr>
    </w:p>
    <w:p w14:paraId="5D4F19CD" w14:textId="3E8DB024" w:rsidR="00371E9E" w:rsidRDefault="00371E9E" w:rsidP="00C4778E">
      <w:pPr>
        <w:pStyle w:val="Instructions"/>
        <w:keepNext/>
      </w:pPr>
      <w:r w:rsidRPr="00F900CA">
        <w:rPr>
          <w:noProof/>
          <w:lang w:val="en-CA" w:eastAsia="en-CA"/>
        </w:rPr>
        <mc:AlternateContent>
          <mc:Choice Requires="wps">
            <w:drawing>
              <wp:anchor distT="45720" distB="45720" distL="114300" distR="114300" simplePos="0" relativeHeight="251658248" behindDoc="0" locked="0" layoutInCell="1" allowOverlap="1" wp14:anchorId="673E385F" wp14:editId="737EDE3C">
                <wp:simplePos x="0" y="0"/>
                <wp:positionH relativeFrom="column">
                  <wp:posOffset>5302085</wp:posOffset>
                </wp:positionH>
                <wp:positionV relativeFrom="paragraph">
                  <wp:posOffset>2368649</wp:posOffset>
                </wp:positionV>
                <wp:extent cx="637046" cy="1404620"/>
                <wp:effectExtent l="0" t="0" r="0" b="635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46" cy="1404620"/>
                        </a:xfrm>
                        <a:prstGeom prst="rect">
                          <a:avLst/>
                        </a:prstGeom>
                        <a:noFill/>
                        <a:ln w="9525">
                          <a:noFill/>
                          <a:miter lim="800000"/>
                          <a:headEnd/>
                          <a:tailEnd/>
                        </a:ln>
                      </wps:spPr>
                      <wps:txbx>
                        <w:txbxContent>
                          <w:p w14:paraId="60532BD9" w14:textId="69E4858F" w:rsidR="00F900CA" w:rsidRPr="00805E32" w:rsidRDefault="00F900CA" w:rsidP="00F900CA">
                            <w:pPr>
                              <w:rPr>
                                <w:rFonts w:asciiTheme="minorHAnsi" w:hAnsiTheme="minorHAnsi" w:cstheme="minorHAnsi"/>
                                <w:b/>
                                <w:color w:val="FF0000"/>
                                <w:sz w:val="28"/>
                                <w:szCs w:val="28"/>
                              </w:rPr>
                            </w:pPr>
                            <w:r>
                              <w:rPr>
                                <w:rFonts w:asciiTheme="minorHAnsi" w:hAnsiTheme="minorHAnsi" w:cstheme="minorHAnsi"/>
                                <w:b/>
                                <w:color w:val="FF0000"/>
                                <w:sz w:val="28"/>
                                <w:szCs w:val="28"/>
                              </w:rPr>
                              <w:t>IMD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3E385F" id="_x0000_s1031" type="#_x0000_t202" style="position:absolute;margin-left:417.5pt;margin-top:186.5pt;width:50.15pt;height:110.6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" filled="f" stroked="f">
                <v:textbox style="mso-fit-shape-to-text:t">
                  <w:txbxContent>
                    <w:p w14:paraId="60532BD9" w14:textId="69E4858F" w:rsidR="00F900CA" w:rsidRPr="00805E32" w:rsidRDefault="00F900CA" w:rsidP="00F900CA">
                      <w:pPr>
                        <w:rPr>
                          <w:rFonts w:asciiTheme="minorHAnsi" w:hAnsiTheme="minorHAnsi" w:cstheme="minorHAnsi"/>
                          <w:b/>
                          <w:color w:val="FF0000"/>
                          <w:sz w:val="28"/>
                          <w:szCs w:val="28"/>
                        </w:rPr>
                      </w:pPr>
                      <w:r>
                        <w:rPr>
                          <w:rFonts w:asciiTheme="minorHAnsi" w:hAnsiTheme="minorHAnsi" w:cstheme="minorHAnsi"/>
                          <w:b/>
                          <w:color w:val="FF0000"/>
                          <w:sz w:val="28"/>
                          <w:szCs w:val="28"/>
                        </w:rPr>
                        <w:t>IMD</w:t>
                      </w:r>
                    </w:p>
                  </w:txbxContent>
                </v:textbox>
              </v:shape>
            </w:pict>
          </mc:Fallback>
        </mc:AlternateContent>
      </w:r>
      <w:r w:rsidRPr="00F900CA">
        <w:rPr>
          <w:noProof/>
          <w:lang w:val="en-CA" w:eastAsia="en-CA"/>
        </w:rPr>
        <mc:AlternateContent>
          <mc:Choice Requires="wps">
            <w:drawing>
              <wp:anchor distT="0" distB="0" distL="114300" distR="114300" simplePos="0" relativeHeight="251658249" behindDoc="0" locked="0" layoutInCell="1" allowOverlap="1" wp14:anchorId="42B489DB" wp14:editId="67FD576B">
                <wp:simplePos x="0" y="0"/>
                <wp:positionH relativeFrom="column">
                  <wp:posOffset>3776352</wp:posOffset>
                </wp:positionH>
                <wp:positionV relativeFrom="paragraph">
                  <wp:posOffset>2653888</wp:posOffset>
                </wp:positionV>
                <wp:extent cx="1555668" cy="950026"/>
                <wp:effectExtent l="38100" t="19050" r="26035" b="40640"/>
                <wp:wrapNone/>
                <wp:docPr id="10" name="Straight Arrow Connector 10"/>
                <wp:cNvGraphicFramePr/>
                <a:graphic xmlns:a="http://schemas.openxmlformats.org/drawingml/2006/main">
                  <a:graphicData uri="http://schemas.microsoft.com/office/word/2010/wordprocessingShape">
                    <wps:wsp>
                      <wps:cNvCnPr/>
                      <wps:spPr>
                        <a:xfrm flipH="1">
                          <a:off x="0" y="0"/>
                          <a:ext cx="1555668" cy="950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0475367" id="_x0000_t32" coordsize="21600,21600" o:spt="32" o:oned="t" path="m,l21600,21600e" filled="f">
                <v:path arrowok="t" fillok="f" o:connecttype="none"/>
                <o:lock v:ext="edit" shapetype="t"/>
              </v:shapetype>
              <v:shape id="Straight Arrow Connector 10" o:spid="_x0000_s1026" type="#_x0000_t32" style="position:absolute;margin-left:297.35pt;margin-top:208.95pt;width:122.5pt;height:74.8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" strokecolor="red" strokeweight="2.25pt">
                <v:stroke endarrow="block" joinstyle="miter"/>
              </v:shape>
            </w:pict>
          </mc:Fallback>
        </mc:AlternateContent>
      </w:r>
      <w:r>
        <w:rPr>
          <w:noProof/>
        </w:rPr>
        <w:drawing>
          <wp:inline distT="0" distB="0" distL="0" distR="0" wp14:anchorId="68F42D11" wp14:editId="3A42BDB9">
            <wp:extent cx="5943600" cy="4511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11040"/>
                    </a:xfrm>
                    <a:prstGeom prst="rect">
                      <a:avLst/>
                    </a:prstGeom>
                  </pic:spPr>
                </pic:pic>
              </a:graphicData>
            </a:graphic>
          </wp:inline>
        </w:drawing>
      </w:r>
    </w:p>
    <w:p w14:paraId="498929AB" w14:textId="027C2B6C" w:rsidR="00281595" w:rsidRDefault="00C4778E" w:rsidP="00833872">
      <w:pPr>
        <w:pStyle w:val="Change"/>
      </w:pPr>
      <w:bookmarkStart w:id="77" w:name="_Toc535246744"/>
      <w:bookmarkStart w:id="78" w:name="_Toc535249072"/>
      <w:bookmarkStart w:id="79" w:name="_Toc8806315"/>
      <w:r>
        <w:t xml:space="preserve">Figure </w:t>
      </w:r>
      <w:r>
        <w:fldChar w:fldCharType="begin"/>
      </w:r>
      <w:r>
        <w:rPr>
          <w:noProof/>
        </w:rPr>
        <w:instrText xml:space="preserve"> STYLEREF 1 \s </w:instrText>
      </w:r>
      <w:r>
        <w:fldChar w:fldCharType="separate"/>
      </w:r>
      <w:r w:rsidR="0013073A">
        <w:rPr>
          <w:noProof/>
        </w:rPr>
        <w:t>3</w:t>
      </w:r>
      <w:r>
        <w:fldChar w:fldCharType="end"/>
      </w:r>
      <w:r>
        <w:noBreakHyphen/>
      </w:r>
      <w:r>
        <w:fldChar w:fldCharType="begin"/>
      </w:r>
      <w:r>
        <w:rPr>
          <w:noProof/>
        </w:rPr>
        <w:instrText xml:space="preserve"> SEQ </w:instrText>
      </w:r>
      <w:r w:rsidR="00B177F4">
        <w:rPr>
          <w:noProof/>
        </w:rPr>
        <w:instrText>Figur</w:instrText>
      </w:r>
      <w:r>
        <w:rPr>
          <w:noProof/>
        </w:rPr>
        <w:instrText xml:space="preserve">e \* ARABIC \s 1 </w:instrText>
      </w:r>
      <w:r>
        <w:fldChar w:fldCharType="separate"/>
      </w:r>
      <w:r w:rsidR="0013073A">
        <w:rPr>
          <w:noProof/>
        </w:rPr>
        <w:t>6</w:t>
      </w:r>
      <w:r>
        <w:fldChar w:fldCharType="end"/>
      </w:r>
      <w:r>
        <w:t xml:space="preserve"> - IMD Location in Accumulator</w:t>
      </w:r>
      <w:bookmarkEnd w:id="77"/>
      <w:bookmarkEnd w:id="78"/>
      <w:bookmarkEnd w:id="79"/>
    </w:p>
    <w:p w14:paraId="3622DD3C" w14:textId="77777777" w:rsidR="003466B5" w:rsidRPr="00653B6B" w:rsidRDefault="3DCDB896" w:rsidP="003466B5">
      <w:pPr>
        <w:pStyle w:val="Heading3"/>
      </w:pPr>
      <w:r>
        <w:t>IMD Demonstration</w:t>
      </w:r>
    </w:p>
    <w:p w14:paraId="0252CD98" w14:textId="6B0871B6" w:rsidR="5B46F8AE" w:rsidRDefault="5B46F8AE" w:rsidP="5B46F8AE">
      <w:pPr>
        <w:pStyle w:val="Instructions"/>
        <w:rPr>
          <w:color w:val="FF0000"/>
        </w:rPr>
      </w:pPr>
    </w:p>
    <w:p w14:paraId="33EC536F" w14:textId="66B58862" w:rsidR="7221118D" w:rsidRDefault="7221118D" w:rsidP="7221118D">
      <w:pPr>
        <w:pStyle w:val="ListParagraph"/>
        <w:numPr>
          <w:ilvl w:val="0"/>
          <w:numId w:val="12"/>
        </w:numPr>
      </w:pPr>
      <w:r w:rsidRPr="7221118D">
        <w:t>Power on tractive system using the Tractive System Master Switch</w:t>
      </w:r>
    </w:p>
    <w:p w14:paraId="6EB499BC" w14:textId="161F6A3A" w:rsidR="7221118D" w:rsidRDefault="3DCDB896" w:rsidP="00D168C3">
      <w:pPr>
        <w:pStyle w:val="Change"/>
        <w:numPr>
          <w:ilvl w:val="0"/>
          <w:numId w:val="12"/>
        </w:numPr>
      </w:pPr>
      <w:r>
        <w:t xml:space="preserve">Connect one end of a 50kΩ resistor (50% of 250V/Ω as per rule IN.4.4.2) to the </w:t>
      </w:r>
      <w:r w:rsidR="00D168C3">
        <w:t>negative TSMP measuring point</w:t>
      </w:r>
      <w:r w:rsidR="004B029A">
        <w:t xml:space="preserve">. </w:t>
      </w:r>
      <w:r w:rsidR="00D168C3">
        <w:t>The resistor is a through hole resistor soldered</w:t>
      </w:r>
      <w:r>
        <w:t xml:space="preserve"> to </w:t>
      </w:r>
      <w:r w:rsidR="00D168C3">
        <w:t>a lead.</w:t>
      </w:r>
    </w:p>
    <w:p w14:paraId="439A46D1" w14:textId="281BCE61" w:rsidR="00D168C3" w:rsidRDefault="00D168C3" w:rsidP="00D168C3">
      <w:pPr>
        <w:pStyle w:val="Change"/>
        <w:numPr>
          <w:ilvl w:val="0"/>
          <w:numId w:val="12"/>
        </w:numPr>
      </w:pPr>
      <w:r>
        <w:t xml:space="preserve">Choose a </w:t>
      </w:r>
      <w:r w:rsidR="0046780C">
        <w:t>grounded location on the vehicle</w:t>
      </w:r>
      <w:r w:rsidR="0043258F">
        <w:t xml:space="preserve"> and connect the other side of the resistor to that location</w:t>
      </w:r>
      <w:r w:rsidR="00846286">
        <w:t xml:space="preserve"> using an alligator clip</w:t>
      </w:r>
      <w:r w:rsidR="00061488">
        <w:t>.</w:t>
      </w:r>
    </w:p>
    <w:p w14:paraId="78912727" w14:textId="03D849D4" w:rsidR="7221118D" w:rsidRDefault="7221118D" w:rsidP="7221118D">
      <w:pPr>
        <w:pStyle w:val="ListParagraph"/>
        <w:numPr>
          <w:ilvl w:val="0"/>
          <w:numId w:val="12"/>
        </w:numPr>
      </w:pPr>
      <w:r w:rsidRPr="7221118D">
        <w:t>Wait up to 30 seconds to observe the IMD shut down the tractive system</w:t>
      </w:r>
    </w:p>
    <w:p w14:paraId="5EEC8563" w14:textId="1ACCFC96" w:rsidR="00D41A38" w:rsidRDefault="00D41A38" w:rsidP="00D41A38">
      <w:pPr>
        <w:pStyle w:val="Change"/>
        <w:numPr>
          <w:ilvl w:val="0"/>
          <w:numId w:val="12"/>
        </w:numPr>
      </w:pPr>
      <w:r>
        <w:t>Turn the TSMS to the off position</w:t>
      </w:r>
    </w:p>
    <w:p w14:paraId="0CB91B72" w14:textId="5ABEEA90" w:rsidR="0043258F" w:rsidRDefault="0043258F" w:rsidP="0043258F">
      <w:pPr>
        <w:pStyle w:val="Change"/>
        <w:numPr>
          <w:ilvl w:val="0"/>
          <w:numId w:val="12"/>
        </w:numPr>
      </w:pPr>
      <w:r>
        <w:t>Remove the re</w:t>
      </w:r>
      <w:r w:rsidR="00D41A38">
        <w:t xml:space="preserve">sistor from the </w:t>
      </w:r>
      <w:r w:rsidR="00A35E4B">
        <w:t xml:space="preserve">negative </w:t>
      </w:r>
      <w:r w:rsidR="00D41A38">
        <w:t>TSMP and disconnect the grounded location.</w:t>
      </w:r>
    </w:p>
    <w:p w14:paraId="1C13A90F" w14:textId="485C1E6D" w:rsidR="00D41A38" w:rsidRDefault="00D41A38" w:rsidP="0043258F">
      <w:pPr>
        <w:pStyle w:val="Change"/>
        <w:numPr>
          <w:ilvl w:val="0"/>
          <w:numId w:val="12"/>
        </w:numPr>
      </w:pPr>
      <w:r>
        <w:t>Turn the TSMS to the on position.</w:t>
      </w:r>
    </w:p>
    <w:p w14:paraId="1B48903D" w14:textId="66CA3898" w:rsidR="0043258F" w:rsidRDefault="0043258F" w:rsidP="0043258F">
      <w:pPr>
        <w:pStyle w:val="Change"/>
        <w:numPr>
          <w:ilvl w:val="0"/>
          <w:numId w:val="12"/>
        </w:numPr>
      </w:pPr>
      <w:r>
        <w:t>Reset the safety system using the external reset button located on the side of the vehicle behind the driver.</w:t>
      </w:r>
    </w:p>
    <w:p w14:paraId="5FABEBCA" w14:textId="1D0D97B5" w:rsidR="00061488" w:rsidRDefault="00061488" w:rsidP="0043258F">
      <w:pPr>
        <w:pStyle w:val="Change"/>
        <w:numPr>
          <w:ilvl w:val="0"/>
          <w:numId w:val="12"/>
        </w:numPr>
      </w:pPr>
      <w:r>
        <w:t>Repeat steps 2 throug</w:t>
      </w:r>
      <w:r w:rsidR="00517078">
        <w:t>h 8 to test other vehicle locations</w:t>
      </w:r>
    </w:p>
    <w:p w14:paraId="562C75D1" w14:textId="77777777" w:rsidR="003466B5" w:rsidRPr="00653B6B" w:rsidRDefault="003466B5" w:rsidP="212488FE">
      <w:pPr>
        <w:pStyle w:val="Instructions"/>
        <w:numPr>
          <w:ins w:id="80" w:author="Unknown"/>
        </w:numPr>
      </w:pPr>
    </w:p>
    <w:p w14:paraId="21ABDAA5" w14:textId="77777777" w:rsidR="00034FF4" w:rsidRPr="00653B6B" w:rsidRDefault="3DCDB896" w:rsidP="00034FF4">
      <w:pPr>
        <w:pStyle w:val="Heading2"/>
      </w:pPr>
      <w:bookmarkStart w:id="81" w:name="_Toc534917761"/>
      <w:bookmarkStart w:id="82" w:name="_Toc535256522"/>
      <w:bookmarkStart w:id="83" w:name="_Toc7368223"/>
      <w:r>
        <w:lastRenderedPageBreak/>
        <w:t>Brake System Plausibility Device</w:t>
      </w:r>
      <w:bookmarkEnd w:id="81"/>
      <w:bookmarkEnd w:id="82"/>
      <w:bookmarkEnd w:id="83"/>
    </w:p>
    <w:p w14:paraId="49EC1842" w14:textId="770049A2" w:rsidR="00653B6B" w:rsidRPr="00653B6B" w:rsidRDefault="3DCDB896" w:rsidP="57673158">
      <w:pPr>
        <w:pStyle w:val="Heading3"/>
      </w:pPr>
      <w:r>
        <w:t>BSPD Current Sensor</w:t>
      </w:r>
    </w:p>
    <w:tbl>
      <w:tblPr>
        <w:tblStyle w:val="TableGrid"/>
        <w:tblW w:w="0" w:type="auto"/>
        <w:tblLook w:val="04A0" w:firstRow="1" w:lastRow="0" w:firstColumn="1" w:lastColumn="0" w:noHBand="0" w:noVBand="1"/>
      </w:tblPr>
      <w:tblGrid>
        <w:gridCol w:w="2306"/>
        <w:gridCol w:w="3629"/>
      </w:tblGrid>
      <w:tr w:rsidR="00653B6B" w:rsidRPr="00653B6B" w14:paraId="20704CC6" w14:textId="77777777" w:rsidTr="212488FE">
        <w:trPr>
          <w:cantSplit/>
        </w:trPr>
        <w:tc>
          <w:tcPr>
            <w:tcW w:w="2306" w:type="dxa"/>
          </w:tcPr>
          <w:p w14:paraId="7D8C6789" w14:textId="77777777" w:rsidR="00653B6B" w:rsidRPr="00653B6B" w:rsidRDefault="00653B6B" w:rsidP="00653B6B">
            <w:pPr>
              <w:keepNext/>
            </w:pPr>
            <w:r w:rsidRPr="00653B6B">
              <w:t>Make / Model</w:t>
            </w:r>
            <w:r>
              <w:t>:</w:t>
            </w:r>
          </w:p>
        </w:tc>
        <w:tc>
          <w:tcPr>
            <w:tcW w:w="3629" w:type="dxa"/>
          </w:tcPr>
          <w:p w14:paraId="0B48E3F6" w14:textId="59BA7646" w:rsidR="00653B6B" w:rsidRPr="00653B6B" w:rsidRDefault="57673158" w:rsidP="57673158">
            <w:r w:rsidRPr="57673158">
              <w:t>LEM / DHAB S/124</w:t>
            </w:r>
          </w:p>
        </w:tc>
      </w:tr>
      <w:tr w:rsidR="00653B6B" w:rsidRPr="00653B6B" w14:paraId="53A7B8F5" w14:textId="77777777" w:rsidTr="212488FE">
        <w:trPr>
          <w:cantSplit/>
        </w:trPr>
        <w:tc>
          <w:tcPr>
            <w:tcW w:w="2306" w:type="dxa"/>
          </w:tcPr>
          <w:p w14:paraId="23F2238E" w14:textId="77777777" w:rsidR="00653B6B" w:rsidRPr="00653B6B" w:rsidRDefault="00653B6B" w:rsidP="00653B6B">
            <w:pPr>
              <w:keepNext/>
            </w:pPr>
            <w:r w:rsidRPr="00653B6B">
              <w:t>Current input range</w:t>
            </w:r>
            <w:r>
              <w:t>:</w:t>
            </w:r>
          </w:p>
        </w:tc>
        <w:tc>
          <w:tcPr>
            <w:tcW w:w="3629" w:type="dxa"/>
          </w:tcPr>
          <w:p w14:paraId="723F3F1E" w14:textId="427B9AF4" w:rsidR="00653B6B" w:rsidRPr="00653B6B" w:rsidRDefault="57673158" w:rsidP="57673158">
            <w:r w:rsidRPr="57673158">
              <w:t>+/- 75A Ch1, +/- 500A Ch2</w:t>
            </w:r>
          </w:p>
        </w:tc>
      </w:tr>
      <w:tr w:rsidR="00653B6B" w:rsidRPr="00653B6B" w14:paraId="3375F5B6" w14:textId="77777777" w:rsidTr="212488FE">
        <w:trPr>
          <w:cantSplit/>
        </w:trPr>
        <w:tc>
          <w:tcPr>
            <w:tcW w:w="2306" w:type="dxa"/>
          </w:tcPr>
          <w:p w14:paraId="0EC0642F" w14:textId="77777777" w:rsidR="00653B6B" w:rsidRPr="00653B6B" w:rsidRDefault="00653B6B" w:rsidP="00653B6B">
            <w:pPr>
              <w:keepNext/>
            </w:pPr>
            <w:r w:rsidRPr="00653B6B">
              <w:t>Output range</w:t>
            </w:r>
            <w:r>
              <w:t>:</w:t>
            </w:r>
          </w:p>
        </w:tc>
        <w:tc>
          <w:tcPr>
            <w:tcW w:w="3629" w:type="dxa"/>
          </w:tcPr>
          <w:p w14:paraId="7504778B" w14:textId="002C21DE" w:rsidR="00653B6B" w:rsidRPr="00653B6B" w:rsidRDefault="57673158" w:rsidP="57673158">
            <w:r w:rsidRPr="57673158">
              <w:t>0.25-4.75V</w:t>
            </w:r>
          </w:p>
        </w:tc>
      </w:tr>
      <w:tr w:rsidR="00653B6B" w:rsidRPr="00653B6B" w14:paraId="373CFB45" w14:textId="77777777" w:rsidTr="212488FE">
        <w:trPr>
          <w:cantSplit/>
        </w:trPr>
        <w:tc>
          <w:tcPr>
            <w:tcW w:w="2306" w:type="dxa"/>
          </w:tcPr>
          <w:p w14:paraId="1D0B2714" w14:textId="77777777" w:rsidR="00653B6B" w:rsidRPr="00653B6B" w:rsidRDefault="00653B6B" w:rsidP="00653B6B">
            <w:pPr>
              <w:keepNext/>
            </w:pPr>
            <w:r w:rsidRPr="00653B6B">
              <w:t>Datasheet</w:t>
            </w:r>
            <w:r>
              <w:t>:</w:t>
            </w:r>
          </w:p>
        </w:tc>
        <w:tc>
          <w:tcPr>
            <w:tcW w:w="3629" w:type="dxa"/>
          </w:tcPr>
          <w:p w14:paraId="57CF27EB" w14:textId="680EEF5C" w:rsidR="00653B6B" w:rsidRPr="00653B6B" w:rsidRDefault="00545D17" w:rsidP="002527BB">
            <w:pPr>
              <w:pStyle w:val="Instructions"/>
            </w:pPr>
            <w:hyperlink r:id="rId39">
              <w:r w:rsidR="212488FE" w:rsidRPr="212488FE">
                <w:rPr>
                  <w:rStyle w:val="Hyperlink"/>
                </w:rPr>
                <w:t>Datasheet</w:t>
              </w:r>
            </w:hyperlink>
          </w:p>
        </w:tc>
      </w:tr>
    </w:tbl>
    <w:p w14:paraId="4BB9B4C1" w14:textId="0D429071" w:rsidR="00B130E2" w:rsidRPr="00653B6B" w:rsidRDefault="00653B6B" w:rsidP="00653B6B">
      <w:pPr>
        <w:pStyle w:val="Caption"/>
      </w:pPr>
      <w:bookmarkStart w:id="84" w:name="_Toc535246745"/>
      <w:bookmarkStart w:id="85" w:name="_Toc535248632"/>
      <w:bookmarkStart w:id="86" w:name="_Toc8806288"/>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t xml:space="preserve"> - BSPD Current Sensor Specifications</w:t>
      </w:r>
      <w:bookmarkEnd w:id="84"/>
      <w:bookmarkEnd w:id="85"/>
      <w:bookmarkEnd w:id="86"/>
    </w:p>
    <w:p w14:paraId="7E860162" w14:textId="101161D7" w:rsidR="00653B6B" w:rsidRPr="00653B6B" w:rsidRDefault="3DCDB896" w:rsidP="57673158">
      <w:pPr>
        <w:pStyle w:val="Heading3"/>
      </w:pPr>
      <w:r>
        <w:t>BSPD Setpoint</w:t>
      </w:r>
    </w:p>
    <w:tbl>
      <w:tblPr>
        <w:tblStyle w:val="TableGrid"/>
        <w:tblW w:w="0" w:type="auto"/>
        <w:tblLook w:val="04A0" w:firstRow="1" w:lastRow="0" w:firstColumn="1" w:lastColumn="0" w:noHBand="0" w:noVBand="1"/>
      </w:tblPr>
      <w:tblGrid>
        <w:gridCol w:w="3919"/>
        <w:gridCol w:w="1746"/>
      </w:tblGrid>
      <w:tr w:rsidR="00653B6B" w:rsidRPr="00653B6B" w14:paraId="035DFEE8" w14:textId="77777777" w:rsidTr="0CD50C6A">
        <w:trPr>
          <w:cantSplit/>
        </w:trPr>
        <w:tc>
          <w:tcPr>
            <w:tcW w:w="3919" w:type="dxa"/>
          </w:tcPr>
          <w:p w14:paraId="237F46EE" w14:textId="77777777" w:rsidR="00653B6B" w:rsidRPr="00653B6B" w:rsidRDefault="00653B6B" w:rsidP="00653B6B">
            <w:pPr>
              <w:keepNext/>
            </w:pPr>
            <w:r w:rsidRPr="00653B6B">
              <w:t>Trip Current</w:t>
            </w:r>
          </w:p>
        </w:tc>
        <w:tc>
          <w:tcPr>
            <w:tcW w:w="1746" w:type="dxa"/>
          </w:tcPr>
          <w:p w14:paraId="1987B095" w14:textId="0E19EF5A" w:rsidR="00653B6B" w:rsidRPr="00653B6B" w:rsidRDefault="57673158" w:rsidP="57673158">
            <w:r w:rsidRPr="57673158">
              <w:t>12.5A</w:t>
            </w:r>
          </w:p>
        </w:tc>
      </w:tr>
      <w:tr w:rsidR="00653B6B" w:rsidRPr="00653B6B" w14:paraId="660485BC" w14:textId="77777777" w:rsidTr="0CD50C6A">
        <w:trPr>
          <w:cantSplit/>
        </w:trPr>
        <w:tc>
          <w:tcPr>
            <w:tcW w:w="3919" w:type="dxa"/>
          </w:tcPr>
          <w:p w14:paraId="717743C7" w14:textId="77777777" w:rsidR="00653B6B" w:rsidRPr="00653B6B" w:rsidRDefault="00653B6B" w:rsidP="00653B6B">
            <w:pPr>
              <w:keepNext/>
            </w:pPr>
            <w:r w:rsidRPr="00653B6B">
              <w:t>Current sensor output @Trip Current</w:t>
            </w:r>
          </w:p>
        </w:tc>
        <w:tc>
          <w:tcPr>
            <w:tcW w:w="1746" w:type="dxa"/>
          </w:tcPr>
          <w:p w14:paraId="47755274" w14:textId="5C2B58CF" w:rsidR="00653B6B" w:rsidRPr="00653B6B" w:rsidRDefault="79FBC9E9" w:rsidP="57673158">
            <w:r w:rsidRPr="79FBC9E9">
              <w:t>2.83</w:t>
            </w:r>
            <w:r>
              <w:t>V</w:t>
            </w:r>
          </w:p>
        </w:tc>
      </w:tr>
      <w:tr w:rsidR="00653B6B" w:rsidRPr="00653B6B" w14:paraId="0B7C1F6C" w14:textId="77777777" w:rsidTr="0CD50C6A">
        <w:trPr>
          <w:cantSplit/>
        </w:trPr>
        <w:tc>
          <w:tcPr>
            <w:tcW w:w="3919" w:type="dxa"/>
          </w:tcPr>
          <w:p w14:paraId="29BBE181" w14:textId="77777777" w:rsidR="00653B6B" w:rsidRPr="00653B6B" w:rsidRDefault="00653B6B" w:rsidP="00653B6B">
            <w:pPr>
              <w:keepNext/>
            </w:pPr>
            <w:r w:rsidRPr="00653B6B">
              <w:t>Delay time</w:t>
            </w:r>
          </w:p>
        </w:tc>
        <w:tc>
          <w:tcPr>
            <w:tcW w:w="1746" w:type="dxa"/>
          </w:tcPr>
          <w:p w14:paraId="3E68D3F5" w14:textId="6CC8F10C" w:rsidR="00653B6B" w:rsidRPr="00653B6B" w:rsidRDefault="0CD50C6A" w:rsidP="0CD50C6A">
            <w:r w:rsidRPr="0CD50C6A">
              <w:t>4.05ms</w:t>
            </w:r>
          </w:p>
        </w:tc>
      </w:tr>
    </w:tbl>
    <w:p w14:paraId="4C1886CC" w14:textId="0F8B26DD" w:rsidR="00B130E2" w:rsidRPr="00653B6B" w:rsidRDefault="00653B6B" w:rsidP="00653B6B">
      <w:pPr>
        <w:pStyle w:val="Caption"/>
      </w:pPr>
      <w:bookmarkStart w:id="87" w:name="_Toc535246746"/>
      <w:bookmarkStart w:id="88" w:name="_Toc535248633"/>
      <w:bookmarkStart w:id="89" w:name="_Toc8806289"/>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t xml:space="preserve"> - BSPD Operation Details</w:t>
      </w:r>
      <w:bookmarkEnd w:id="87"/>
      <w:bookmarkEnd w:id="88"/>
      <w:bookmarkEnd w:id="89"/>
    </w:p>
    <w:p w14:paraId="36D8B628" w14:textId="77777777" w:rsidR="00B462C9" w:rsidRDefault="00B462C9" w:rsidP="57673158">
      <w:pPr>
        <w:pStyle w:val="Heading3"/>
        <w:sectPr w:rsidR="00B462C9" w:rsidSect="00CA407B">
          <w:pgSz w:w="12240" w:h="15840"/>
          <w:pgMar w:top="1440" w:right="1440" w:bottom="1440" w:left="1440" w:header="720" w:footer="720" w:gutter="0"/>
          <w:cols w:space="720"/>
          <w:docGrid w:linePitch="360"/>
        </w:sectPr>
      </w:pPr>
    </w:p>
    <w:p w14:paraId="48DC7392" w14:textId="6CDB5F02" w:rsidR="00B130E2" w:rsidRDefault="3DCDB896" w:rsidP="57673158">
      <w:pPr>
        <w:pStyle w:val="Heading3"/>
      </w:pPr>
      <w:r>
        <w:lastRenderedPageBreak/>
        <w:t>BSPD Schematic</w:t>
      </w:r>
    </w:p>
    <w:p w14:paraId="789E52CC" w14:textId="075FDBC1" w:rsidR="4809761A" w:rsidRDefault="4809761A" w:rsidP="4809761A">
      <w:pPr>
        <w:pStyle w:val="Instructions"/>
        <w:jc w:val="center"/>
      </w:pPr>
      <w:r>
        <w:rPr>
          <w:noProof/>
          <w:lang w:val="en-CA" w:eastAsia="en-CA"/>
        </w:rPr>
        <w:drawing>
          <wp:inline distT="0" distB="0" distL="0" distR="0" wp14:anchorId="2382CAAC" wp14:editId="5FE5F53C">
            <wp:extent cx="8370585" cy="5632704"/>
            <wp:effectExtent l="0" t="0" r="0" b="6350"/>
            <wp:docPr id="1557820553" name="Picture 155782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8446623" cy="5683871"/>
                    </a:xfrm>
                    <a:prstGeom prst="rect">
                      <a:avLst/>
                    </a:prstGeom>
                  </pic:spPr>
                </pic:pic>
              </a:graphicData>
            </a:graphic>
          </wp:inline>
        </w:drawing>
      </w:r>
    </w:p>
    <w:p w14:paraId="7C6CF4B5" w14:textId="77777777" w:rsidR="00281595" w:rsidRDefault="00281595" w:rsidP="4809761A">
      <w:pPr>
        <w:pStyle w:val="Instructions"/>
        <w:jc w:val="center"/>
      </w:pPr>
    </w:p>
    <w:p w14:paraId="13ABE3B8" w14:textId="629F18E2" w:rsidR="0B5E7659" w:rsidRDefault="4752A2A4" w:rsidP="00281595">
      <w:pPr>
        <w:pStyle w:val="Instructions"/>
        <w:jc w:val="center"/>
      </w:pPr>
      <w:r>
        <w:rPr>
          <w:noProof/>
          <w:lang w:val="en-CA" w:eastAsia="en-CA"/>
        </w:rPr>
        <w:drawing>
          <wp:inline distT="0" distB="0" distL="0" distR="0" wp14:anchorId="26C57D93" wp14:editId="547F4055">
            <wp:extent cx="8210550" cy="5525016"/>
            <wp:effectExtent l="0" t="0" r="0" b="0"/>
            <wp:docPr id="1376595270" name="Picture 137659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8238192" cy="5543617"/>
                    </a:xfrm>
                    <a:prstGeom prst="rect">
                      <a:avLst/>
                    </a:prstGeom>
                  </pic:spPr>
                </pic:pic>
              </a:graphicData>
            </a:graphic>
          </wp:inline>
        </w:drawing>
      </w:r>
    </w:p>
    <w:p w14:paraId="27609B72" w14:textId="68969742" w:rsidR="57673158" w:rsidRDefault="006415E3" w:rsidP="00281595">
      <w:pPr>
        <w:pStyle w:val="Caption"/>
      </w:pPr>
      <w:bookmarkStart w:id="90" w:name="_Toc494397979"/>
      <w:bookmarkStart w:id="91" w:name="_Toc535246920"/>
      <w:bookmarkStart w:id="92" w:name="_Toc535248147"/>
      <w:bookmarkStart w:id="93" w:name="_Toc535249073"/>
      <w:bookmarkStart w:id="94" w:name="_Toc8806316"/>
      <w:r>
        <w:t xml:space="preserve">Figure </w:t>
      </w:r>
      <w:r w:rsidR="00342836">
        <w:fldChar w:fldCharType="begin"/>
      </w:r>
      <w:r w:rsidR="00342836">
        <w:rPr>
          <w:noProof/>
        </w:rPr>
        <w:instrText xml:space="preserve"> STYLEREF 1 \s </w:instrText>
      </w:r>
      <w:r w:rsidR="00342836">
        <w:fldChar w:fldCharType="separate"/>
      </w:r>
      <w:r w:rsidR="00492221">
        <w:rPr>
          <w:noProof/>
        </w:rPr>
        <w:t>3</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7</w:t>
      </w:r>
      <w:r w:rsidR="00342836">
        <w:fldChar w:fldCharType="end"/>
      </w:r>
      <w:r>
        <w:rPr>
          <w:noProof/>
        </w:rPr>
        <w:t xml:space="preserve"> - BSPD Schematic</w:t>
      </w:r>
      <w:bookmarkEnd w:id="90"/>
      <w:bookmarkEnd w:id="91"/>
      <w:bookmarkEnd w:id="92"/>
      <w:bookmarkEnd w:id="93"/>
      <w:bookmarkEnd w:id="94"/>
    </w:p>
    <w:p w14:paraId="3A21AAA3" w14:textId="77777777" w:rsidR="005A0FB6" w:rsidRDefault="005A0FB6" w:rsidP="005A0FB6"/>
    <w:p w14:paraId="322F4F38" w14:textId="77777777" w:rsidR="005A0FB6" w:rsidRPr="00643C69" w:rsidRDefault="005A0FB6" w:rsidP="005A0FB6">
      <w:pPr>
        <w:pStyle w:val="Change"/>
      </w:pPr>
      <w:r>
        <w:t>The tuning potentiometers in the schematic are used during testing to verify that the calculated setpoints are correct. If there are any issues with the setpoints, they are adjusted using the potentiometers. Once testing is finished, the potentiometers will be replaced with through hole resistors.</w:t>
      </w:r>
    </w:p>
    <w:p w14:paraId="525F6EED" w14:textId="77777777" w:rsidR="005A0FB6" w:rsidRPr="005A0FB6" w:rsidRDefault="005A0FB6" w:rsidP="005A0FB6"/>
    <w:tbl>
      <w:tblPr>
        <w:tblStyle w:val="TableGrid"/>
        <w:tblW w:w="0" w:type="auto"/>
        <w:tblLook w:val="04A0" w:firstRow="1" w:lastRow="0" w:firstColumn="1" w:lastColumn="0" w:noHBand="0" w:noVBand="1"/>
      </w:tblPr>
      <w:tblGrid>
        <w:gridCol w:w="1696"/>
        <w:gridCol w:w="2268"/>
        <w:gridCol w:w="8986"/>
      </w:tblGrid>
      <w:tr w:rsidR="00B352B0" w14:paraId="04FFE107" w14:textId="77777777" w:rsidTr="00E519BF">
        <w:tc>
          <w:tcPr>
            <w:tcW w:w="1696" w:type="dxa"/>
          </w:tcPr>
          <w:p w14:paraId="54E90E59" w14:textId="7D0CF26E" w:rsidR="00B352B0" w:rsidRDefault="00B352B0" w:rsidP="000233FF">
            <w:pPr>
              <w:pStyle w:val="Change"/>
            </w:pPr>
            <w:r>
              <w:t>BSPD Terminal</w:t>
            </w:r>
          </w:p>
        </w:tc>
        <w:tc>
          <w:tcPr>
            <w:tcW w:w="2268" w:type="dxa"/>
          </w:tcPr>
          <w:p w14:paraId="729D465F" w14:textId="44B9FC24" w:rsidR="00B352B0" w:rsidRDefault="00B352B0" w:rsidP="000233FF">
            <w:pPr>
              <w:pStyle w:val="Change"/>
            </w:pPr>
            <w:r>
              <w:t>Name</w:t>
            </w:r>
          </w:p>
        </w:tc>
        <w:tc>
          <w:tcPr>
            <w:tcW w:w="8986" w:type="dxa"/>
          </w:tcPr>
          <w:p w14:paraId="0BD85349" w14:textId="42AA5E65" w:rsidR="00B352B0" w:rsidRDefault="00B352B0" w:rsidP="000233FF">
            <w:pPr>
              <w:pStyle w:val="Change"/>
            </w:pPr>
            <w:r>
              <w:t>Description</w:t>
            </w:r>
          </w:p>
        </w:tc>
      </w:tr>
      <w:tr w:rsidR="00B352B0" w14:paraId="53948631" w14:textId="77777777" w:rsidTr="00E519BF">
        <w:tc>
          <w:tcPr>
            <w:tcW w:w="1696" w:type="dxa"/>
          </w:tcPr>
          <w:p w14:paraId="67688449" w14:textId="2F40C7AF" w:rsidR="00B352B0" w:rsidRDefault="00B352B0" w:rsidP="000233FF">
            <w:pPr>
              <w:pStyle w:val="Change"/>
              <w:jc w:val="center"/>
            </w:pPr>
            <w:r>
              <w:t>1</w:t>
            </w:r>
          </w:p>
        </w:tc>
        <w:tc>
          <w:tcPr>
            <w:tcW w:w="2268" w:type="dxa"/>
          </w:tcPr>
          <w:p w14:paraId="29BF99E3" w14:textId="7A7D1B96" w:rsidR="00B352B0" w:rsidRDefault="00516D27" w:rsidP="000233FF">
            <w:pPr>
              <w:pStyle w:val="Change"/>
            </w:pPr>
            <w:r>
              <w:t>GND</w:t>
            </w:r>
          </w:p>
        </w:tc>
        <w:tc>
          <w:tcPr>
            <w:tcW w:w="8986" w:type="dxa"/>
          </w:tcPr>
          <w:p w14:paraId="2FA7CDF2" w14:textId="29048590" w:rsidR="00B352B0" w:rsidRDefault="0026735E" w:rsidP="000233FF">
            <w:pPr>
              <w:pStyle w:val="Change"/>
            </w:pPr>
            <w:r>
              <w:t>Connected to GLV ground</w:t>
            </w:r>
          </w:p>
        </w:tc>
      </w:tr>
      <w:tr w:rsidR="00B352B0" w14:paraId="020CB890" w14:textId="77777777" w:rsidTr="00E519BF">
        <w:tc>
          <w:tcPr>
            <w:tcW w:w="1696" w:type="dxa"/>
          </w:tcPr>
          <w:p w14:paraId="03ECF85F" w14:textId="63396049" w:rsidR="00B352B0" w:rsidRDefault="00B352B0" w:rsidP="000233FF">
            <w:pPr>
              <w:pStyle w:val="Change"/>
              <w:jc w:val="center"/>
            </w:pPr>
            <w:r>
              <w:t>2</w:t>
            </w:r>
          </w:p>
        </w:tc>
        <w:tc>
          <w:tcPr>
            <w:tcW w:w="2268" w:type="dxa"/>
          </w:tcPr>
          <w:p w14:paraId="127E3B76" w14:textId="4C278FB9" w:rsidR="00B352B0" w:rsidRDefault="00E519BF" w:rsidP="000233FF">
            <w:pPr>
              <w:pStyle w:val="Change"/>
            </w:pPr>
            <w:r>
              <w:t>BRAKE PRESSURE IN</w:t>
            </w:r>
          </w:p>
        </w:tc>
        <w:tc>
          <w:tcPr>
            <w:tcW w:w="8986" w:type="dxa"/>
          </w:tcPr>
          <w:p w14:paraId="3500FD93" w14:textId="1B3B81DC" w:rsidR="00B352B0" w:rsidRDefault="00BF0E3D" w:rsidP="000233FF">
            <w:pPr>
              <w:pStyle w:val="Change"/>
            </w:pPr>
            <w:r>
              <w:t>Connected to brake pressure sensor feedback.</w:t>
            </w:r>
          </w:p>
        </w:tc>
      </w:tr>
      <w:tr w:rsidR="00B352B0" w14:paraId="6D2DC5F5" w14:textId="77777777" w:rsidTr="00E519BF">
        <w:tc>
          <w:tcPr>
            <w:tcW w:w="1696" w:type="dxa"/>
          </w:tcPr>
          <w:p w14:paraId="3D111CB7" w14:textId="2B2FB6F3" w:rsidR="00B352B0" w:rsidRDefault="00B352B0" w:rsidP="000233FF">
            <w:pPr>
              <w:pStyle w:val="Change"/>
              <w:jc w:val="center"/>
            </w:pPr>
            <w:r>
              <w:t>3</w:t>
            </w:r>
          </w:p>
        </w:tc>
        <w:tc>
          <w:tcPr>
            <w:tcW w:w="2268" w:type="dxa"/>
          </w:tcPr>
          <w:p w14:paraId="6D479742" w14:textId="381A297E" w:rsidR="00B352B0" w:rsidRDefault="00EC68D6" w:rsidP="000233FF">
            <w:pPr>
              <w:pStyle w:val="Change"/>
            </w:pPr>
            <w:r>
              <w:t>SENSOR +5V</w:t>
            </w:r>
          </w:p>
        </w:tc>
        <w:tc>
          <w:tcPr>
            <w:tcW w:w="8986" w:type="dxa"/>
          </w:tcPr>
          <w:p w14:paraId="54877F5C" w14:textId="4C868E08" w:rsidR="00B352B0" w:rsidRDefault="00BF0E3D" w:rsidP="000233FF">
            <w:pPr>
              <w:pStyle w:val="Change"/>
            </w:pPr>
            <w:r>
              <w:t>5V supply for brake pressure sensor.</w:t>
            </w:r>
          </w:p>
        </w:tc>
      </w:tr>
      <w:tr w:rsidR="0026735E" w14:paraId="3B03F1D7" w14:textId="77777777" w:rsidTr="00E519BF">
        <w:tc>
          <w:tcPr>
            <w:tcW w:w="1696" w:type="dxa"/>
          </w:tcPr>
          <w:p w14:paraId="10104A88" w14:textId="608A475E" w:rsidR="0026735E" w:rsidRDefault="0026735E" w:rsidP="0026735E">
            <w:pPr>
              <w:pStyle w:val="Change"/>
              <w:jc w:val="center"/>
            </w:pPr>
            <w:r>
              <w:t>4</w:t>
            </w:r>
          </w:p>
        </w:tc>
        <w:tc>
          <w:tcPr>
            <w:tcW w:w="2268" w:type="dxa"/>
          </w:tcPr>
          <w:p w14:paraId="7D0D753D" w14:textId="64C46A9C" w:rsidR="0026735E" w:rsidRDefault="0026735E" w:rsidP="0026735E">
            <w:pPr>
              <w:pStyle w:val="Change"/>
            </w:pPr>
            <w:r>
              <w:t>GND</w:t>
            </w:r>
          </w:p>
        </w:tc>
        <w:tc>
          <w:tcPr>
            <w:tcW w:w="8986" w:type="dxa"/>
          </w:tcPr>
          <w:p w14:paraId="5C080711" w14:textId="3BD862E8" w:rsidR="0026735E" w:rsidRDefault="0026735E" w:rsidP="0026735E">
            <w:pPr>
              <w:pStyle w:val="Change"/>
            </w:pPr>
            <w:r>
              <w:t>Connected to GLV ground</w:t>
            </w:r>
          </w:p>
        </w:tc>
      </w:tr>
      <w:tr w:rsidR="0026735E" w14:paraId="0C1F82EA" w14:textId="77777777" w:rsidTr="00E519BF">
        <w:tc>
          <w:tcPr>
            <w:tcW w:w="1696" w:type="dxa"/>
          </w:tcPr>
          <w:p w14:paraId="216196B4" w14:textId="33E0B8BE" w:rsidR="0026735E" w:rsidRDefault="0026735E" w:rsidP="0026735E">
            <w:pPr>
              <w:pStyle w:val="Change"/>
              <w:jc w:val="center"/>
            </w:pPr>
            <w:r>
              <w:t>5</w:t>
            </w:r>
          </w:p>
        </w:tc>
        <w:tc>
          <w:tcPr>
            <w:tcW w:w="2268" w:type="dxa"/>
          </w:tcPr>
          <w:p w14:paraId="204A89E5" w14:textId="4437065C" w:rsidR="0026735E" w:rsidRDefault="0026735E" w:rsidP="0026735E">
            <w:pPr>
              <w:pStyle w:val="Change"/>
            </w:pPr>
            <w:r>
              <w:t>CURRENT IN</w:t>
            </w:r>
          </w:p>
        </w:tc>
        <w:tc>
          <w:tcPr>
            <w:tcW w:w="8986" w:type="dxa"/>
          </w:tcPr>
          <w:p w14:paraId="37DF49D0" w14:textId="0F8C7A46" w:rsidR="0026735E" w:rsidRDefault="00BF0E3D" w:rsidP="0026735E">
            <w:pPr>
              <w:pStyle w:val="Change"/>
            </w:pPr>
            <w:r>
              <w:t>Connected to current sensor feedback.</w:t>
            </w:r>
          </w:p>
        </w:tc>
      </w:tr>
      <w:tr w:rsidR="0026735E" w14:paraId="54011356" w14:textId="77777777" w:rsidTr="00E519BF">
        <w:tc>
          <w:tcPr>
            <w:tcW w:w="1696" w:type="dxa"/>
          </w:tcPr>
          <w:p w14:paraId="2FEDF006" w14:textId="4F1C1176" w:rsidR="0026735E" w:rsidRDefault="0026735E" w:rsidP="0026735E">
            <w:pPr>
              <w:pStyle w:val="Change"/>
              <w:jc w:val="center"/>
            </w:pPr>
            <w:r>
              <w:t>6</w:t>
            </w:r>
          </w:p>
        </w:tc>
        <w:tc>
          <w:tcPr>
            <w:tcW w:w="2268" w:type="dxa"/>
          </w:tcPr>
          <w:p w14:paraId="288DDEBA" w14:textId="06E4FA48" w:rsidR="0026735E" w:rsidRDefault="0026735E" w:rsidP="0026735E">
            <w:pPr>
              <w:pStyle w:val="Change"/>
            </w:pPr>
            <w:r>
              <w:t>SENSOR +5V</w:t>
            </w:r>
          </w:p>
        </w:tc>
        <w:tc>
          <w:tcPr>
            <w:tcW w:w="8986" w:type="dxa"/>
          </w:tcPr>
          <w:p w14:paraId="561DE5AD" w14:textId="7576CBFD" w:rsidR="0026735E" w:rsidRDefault="00BF0E3D" w:rsidP="0026735E">
            <w:pPr>
              <w:pStyle w:val="Change"/>
            </w:pPr>
            <w:r>
              <w:t>5V supply for current sensor.</w:t>
            </w:r>
          </w:p>
        </w:tc>
      </w:tr>
      <w:tr w:rsidR="0026735E" w14:paraId="62C32CDB" w14:textId="77777777" w:rsidTr="00E519BF">
        <w:tc>
          <w:tcPr>
            <w:tcW w:w="1696" w:type="dxa"/>
          </w:tcPr>
          <w:p w14:paraId="484F9CE3" w14:textId="02D6BDCD" w:rsidR="0026735E" w:rsidRDefault="0026735E" w:rsidP="0026735E">
            <w:pPr>
              <w:pStyle w:val="Change"/>
              <w:jc w:val="center"/>
            </w:pPr>
            <w:r>
              <w:t>7</w:t>
            </w:r>
          </w:p>
        </w:tc>
        <w:tc>
          <w:tcPr>
            <w:tcW w:w="2268" w:type="dxa"/>
          </w:tcPr>
          <w:p w14:paraId="01200436" w14:textId="098B483B" w:rsidR="0026735E" w:rsidRDefault="0026735E" w:rsidP="0026735E">
            <w:pPr>
              <w:pStyle w:val="Change"/>
            </w:pPr>
            <w:r>
              <w:t>STS_OUT</w:t>
            </w:r>
          </w:p>
        </w:tc>
        <w:tc>
          <w:tcPr>
            <w:tcW w:w="8986" w:type="dxa"/>
          </w:tcPr>
          <w:p w14:paraId="314297B8" w14:textId="3E81784E" w:rsidR="0026735E" w:rsidRDefault="00025ACC" w:rsidP="0026735E">
            <w:pPr>
              <w:pStyle w:val="Change"/>
            </w:pPr>
            <w:r>
              <w:t xml:space="preserve">NO contact, continuous to terminal </w:t>
            </w:r>
            <w:r w:rsidR="00BF0E3D">
              <w:t>8</w:t>
            </w:r>
            <w:r>
              <w:t xml:space="preserve"> when BSPD is “safe”.</w:t>
            </w:r>
          </w:p>
        </w:tc>
      </w:tr>
      <w:tr w:rsidR="0026735E" w14:paraId="64495F4E" w14:textId="77777777" w:rsidTr="00E519BF">
        <w:tc>
          <w:tcPr>
            <w:tcW w:w="1696" w:type="dxa"/>
          </w:tcPr>
          <w:p w14:paraId="46B51D08" w14:textId="7C77E074" w:rsidR="0026735E" w:rsidRDefault="0026735E" w:rsidP="0026735E">
            <w:pPr>
              <w:pStyle w:val="Change"/>
              <w:jc w:val="center"/>
            </w:pPr>
            <w:r>
              <w:t>8</w:t>
            </w:r>
          </w:p>
        </w:tc>
        <w:tc>
          <w:tcPr>
            <w:tcW w:w="2268" w:type="dxa"/>
          </w:tcPr>
          <w:p w14:paraId="05298C3A" w14:textId="27F329D2" w:rsidR="0026735E" w:rsidRDefault="0026735E" w:rsidP="0026735E">
            <w:pPr>
              <w:pStyle w:val="Change"/>
            </w:pPr>
            <w:r>
              <w:t>STS_IN</w:t>
            </w:r>
          </w:p>
        </w:tc>
        <w:tc>
          <w:tcPr>
            <w:tcW w:w="8986" w:type="dxa"/>
          </w:tcPr>
          <w:p w14:paraId="2D27A09D" w14:textId="7570D6BB" w:rsidR="0026735E" w:rsidRDefault="00025ACC" w:rsidP="0026735E">
            <w:pPr>
              <w:pStyle w:val="Change"/>
            </w:pPr>
            <w:r>
              <w:t xml:space="preserve">NO contact, continuous to terminal </w:t>
            </w:r>
            <w:r w:rsidR="00BF0E3D">
              <w:t>7</w:t>
            </w:r>
            <w:r>
              <w:t xml:space="preserve"> when BSPD is “safe”.</w:t>
            </w:r>
          </w:p>
        </w:tc>
      </w:tr>
      <w:tr w:rsidR="0026735E" w14:paraId="639E182F" w14:textId="77777777" w:rsidTr="00E519BF">
        <w:tc>
          <w:tcPr>
            <w:tcW w:w="1696" w:type="dxa"/>
          </w:tcPr>
          <w:p w14:paraId="2B5F6536" w14:textId="1DEAC561" w:rsidR="0026735E" w:rsidRDefault="0026735E" w:rsidP="0026735E">
            <w:pPr>
              <w:pStyle w:val="Change"/>
              <w:jc w:val="center"/>
            </w:pPr>
            <w:r>
              <w:t>9</w:t>
            </w:r>
          </w:p>
        </w:tc>
        <w:tc>
          <w:tcPr>
            <w:tcW w:w="2268" w:type="dxa"/>
          </w:tcPr>
          <w:p w14:paraId="5379D49A" w14:textId="4947B317" w:rsidR="0026735E" w:rsidRDefault="0026735E" w:rsidP="0026735E">
            <w:pPr>
              <w:pStyle w:val="Change"/>
            </w:pPr>
            <w:r>
              <w:t>CH2_OUT</w:t>
            </w:r>
          </w:p>
        </w:tc>
        <w:tc>
          <w:tcPr>
            <w:tcW w:w="8986" w:type="dxa"/>
          </w:tcPr>
          <w:p w14:paraId="05BAA023" w14:textId="402CCB43" w:rsidR="0026735E" w:rsidRDefault="00025ACC" w:rsidP="0026735E">
            <w:pPr>
              <w:pStyle w:val="Change"/>
            </w:pPr>
            <w:r>
              <w:t>NO contact, continuous to terminal 10 when BSPD is “safe”.</w:t>
            </w:r>
          </w:p>
        </w:tc>
      </w:tr>
      <w:tr w:rsidR="0026735E" w14:paraId="1A51B0E3" w14:textId="77777777" w:rsidTr="00E519BF">
        <w:tc>
          <w:tcPr>
            <w:tcW w:w="1696" w:type="dxa"/>
          </w:tcPr>
          <w:p w14:paraId="18B5EEC8" w14:textId="4E6F4C79" w:rsidR="0026735E" w:rsidRDefault="0026735E" w:rsidP="0026735E">
            <w:pPr>
              <w:pStyle w:val="Change"/>
              <w:jc w:val="center"/>
            </w:pPr>
            <w:r>
              <w:t>10</w:t>
            </w:r>
          </w:p>
        </w:tc>
        <w:tc>
          <w:tcPr>
            <w:tcW w:w="2268" w:type="dxa"/>
          </w:tcPr>
          <w:p w14:paraId="450940A8" w14:textId="175A064B" w:rsidR="0026735E" w:rsidRDefault="0026735E" w:rsidP="0026735E">
            <w:pPr>
              <w:pStyle w:val="Change"/>
            </w:pPr>
            <w:r>
              <w:t>CH2_IN</w:t>
            </w:r>
          </w:p>
        </w:tc>
        <w:tc>
          <w:tcPr>
            <w:tcW w:w="8986" w:type="dxa"/>
          </w:tcPr>
          <w:p w14:paraId="16962D39" w14:textId="57D8245C" w:rsidR="0026735E" w:rsidRDefault="00025ACC" w:rsidP="0026735E">
            <w:pPr>
              <w:pStyle w:val="Change"/>
            </w:pPr>
            <w:r>
              <w:t>NO contact, continuous to terminal 9 when BSPD is “safe”.</w:t>
            </w:r>
          </w:p>
        </w:tc>
      </w:tr>
      <w:tr w:rsidR="0026735E" w14:paraId="57E1146D" w14:textId="77777777" w:rsidTr="00E519BF">
        <w:tc>
          <w:tcPr>
            <w:tcW w:w="1696" w:type="dxa"/>
          </w:tcPr>
          <w:p w14:paraId="52DE5D11" w14:textId="06469B17" w:rsidR="0026735E" w:rsidRDefault="0026735E" w:rsidP="0026735E">
            <w:pPr>
              <w:pStyle w:val="Change"/>
              <w:jc w:val="center"/>
            </w:pPr>
            <w:r>
              <w:t>11</w:t>
            </w:r>
          </w:p>
        </w:tc>
        <w:tc>
          <w:tcPr>
            <w:tcW w:w="2268" w:type="dxa"/>
          </w:tcPr>
          <w:p w14:paraId="221C63BA" w14:textId="00D35F0B" w:rsidR="0026735E" w:rsidRDefault="0026735E" w:rsidP="0026735E">
            <w:pPr>
              <w:pStyle w:val="Change"/>
            </w:pPr>
            <w:r>
              <w:t>CH1_OUT</w:t>
            </w:r>
          </w:p>
        </w:tc>
        <w:tc>
          <w:tcPr>
            <w:tcW w:w="8986" w:type="dxa"/>
          </w:tcPr>
          <w:p w14:paraId="37A534A3" w14:textId="121F2E31" w:rsidR="0026735E" w:rsidRDefault="00025ACC" w:rsidP="0026735E">
            <w:pPr>
              <w:pStyle w:val="Change"/>
            </w:pPr>
            <w:r>
              <w:t>NO contact, continuous to terminal 12 when BSPD is “safe”.</w:t>
            </w:r>
          </w:p>
        </w:tc>
      </w:tr>
      <w:tr w:rsidR="0026735E" w14:paraId="595FC5CC" w14:textId="77777777" w:rsidTr="00E519BF">
        <w:tc>
          <w:tcPr>
            <w:tcW w:w="1696" w:type="dxa"/>
          </w:tcPr>
          <w:p w14:paraId="61B08216" w14:textId="40D87E8D" w:rsidR="0026735E" w:rsidRDefault="0026735E" w:rsidP="0026735E">
            <w:pPr>
              <w:pStyle w:val="Change"/>
              <w:jc w:val="center"/>
            </w:pPr>
            <w:r>
              <w:t>12</w:t>
            </w:r>
          </w:p>
        </w:tc>
        <w:tc>
          <w:tcPr>
            <w:tcW w:w="2268" w:type="dxa"/>
          </w:tcPr>
          <w:p w14:paraId="35D2608C" w14:textId="36244D8E" w:rsidR="0026735E" w:rsidRDefault="0026735E" w:rsidP="0026735E">
            <w:pPr>
              <w:pStyle w:val="Change"/>
            </w:pPr>
            <w:r>
              <w:t>CH1_IN</w:t>
            </w:r>
          </w:p>
        </w:tc>
        <w:tc>
          <w:tcPr>
            <w:tcW w:w="8986" w:type="dxa"/>
          </w:tcPr>
          <w:p w14:paraId="4B7B6F0B" w14:textId="7B3660B0" w:rsidR="0026735E" w:rsidRDefault="00025ACC" w:rsidP="0026735E">
            <w:pPr>
              <w:pStyle w:val="Change"/>
            </w:pPr>
            <w:r>
              <w:t>NO contact, continuous to terminal 11 when BSPD is “safe”.</w:t>
            </w:r>
          </w:p>
        </w:tc>
      </w:tr>
      <w:tr w:rsidR="0026735E" w14:paraId="67D9D367" w14:textId="77777777" w:rsidTr="00E519BF">
        <w:tc>
          <w:tcPr>
            <w:tcW w:w="1696" w:type="dxa"/>
          </w:tcPr>
          <w:p w14:paraId="02470681" w14:textId="411DA655" w:rsidR="0026735E" w:rsidRDefault="0026735E" w:rsidP="0026735E">
            <w:pPr>
              <w:pStyle w:val="Change"/>
              <w:jc w:val="center"/>
            </w:pPr>
            <w:r>
              <w:t>13</w:t>
            </w:r>
          </w:p>
        </w:tc>
        <w:tc>
          <w:tcPr>
            <w:tcW w:w="2268" w:type="dxa"/>
          </w:tcPr>
          <w:p w14:paraId="552C7017" w14:textId="5D2EB1AE" w:rsidR="0026735E" w:rsidRDefault="0026735E" w:rsidP="0026735E">
            <w:pPr>
              <w:pStyle w:val="Change"/>
            </w:pPr>
            <w:r>
              <w:t>GND</w:t>
            </w:r>
          </w:p>
        </w:tc>
        <w:tc>
          <w:tcPr>
            <w:tcW w:w="8986" w:type="dxa"/>
          </w:tcPr>
          <w:p w14:paraId="79D12733" w14:textId="6A09E548" w:rsidR="0026735E" w:rsidRDefault="0026735E" w:rsidP="0026735E">
            <w:pPr>
              <w:pStyle w:val="Change"/>
            </w:pPr>
            <w:r>
              <w:t>Connected to GLV ground</w:t>
            </w:r>
          </w:p>
        </w:tc>
      </w:tr>
      <w:tr w:rsidR="0026735E" w14:paraId="77C1650F" w14:textId="77777777" w:rsidTr="00E519BF">
        <w:tc>
          <w:tcPr>
            <w:tcW w:w="1696" w:type="dxa"/>
          </w:tcPr>
          <w:p w14:paraId="512C2283" w14:textId="1C7944EF" w:rsidR="0026735E" w:rsidRDefault="0026735E" w:rsidP="0026735E">
            <w:pPr>
              <w:pStyle w:val="Change"/>
              <w:jc w:val="center"/>
            </w:pPr>
            <w:r>
              <w:t>14</w:t>
            </w:r>
          </w:p>
        </w:tc>
        <w:tc>
          <w:tcPr>
            <w:tcW w:w="2268" w:type="dxa"/>
          </w:tcPr>
          <w:p w14:paraId="73A2FCAB" w14:textId="7BB3CF37" w:rsidR="0026735E" w:rsidRDefault="0026735E" w:rsidP="0026735E">
            <w:pPr>
              <w:pStyle w:val="Change"/>
            </w:pPr>
            <w:r>
              <w:t>+12V</w:t>
            </w:r>
          </w:p>
        </w:tc>
        <w:tc>
          <w:tcPr>
            <w:tcW w:w="8986" w:type="dxa"/>
          </w:tcPr>
          <w:p w14:paraId="2534DAFA" w14:textId="4F01A007" w:rsidR="0026735E" w:rsidRDefault="0026735E" w:rsidP="0026735E">
            <w:pPr>
              <w:pStyle w:val="Change"/>
            </w:pPr>
            <w:r>
              <w:t>+12V Fused input supplied from the power distribution module.</w:t>
            </w:r>
          </w:p>
        </w:tc>
      </w:tr>
      <w:tr w:rsidR="0026735E" w14:paraId="5CD71B9E" w14:textId="77777777" w:rsidTr="00E519BF">
        <w:tc>
          <w:tcPr>
            <w:tcW w:w="1696" w:type="dxa"/>
          </w:tcPr>
          <w:p w14:paraId="6196F0AD" w14:textId="4F755FBA" w:rsidR="0026735E" w:rsidRDefault="0026735E" w:rsidP="0026735E">
            <w:pPr>
              <w:pStyle w:val="Change"/>
              <w:jc w:val="center"/>
            </w:pPr>
            <w:r>
              <w:t>15</w:t>
            </w:r>
          </w:p>
        </w:tc>
        <w:tc>
          <w:tcPr>
            <w:tcW w:w="2268" w:type="dxa"/>
          </w:tcPr>
          <w:p w14:paraId="5368F1B6" w14:textId="2B096E46" w:rsidR="0026735E" w:rsidRDefault="0026735E" w:rsidP="0026735E">
            <w:pPr>
              <w:pStyle w:val="Change"/>
            </w:pPr>
            <w:r>
              <w:t>RST_OUT</w:t>
            </w:r>
          </w:p>
        </w:tc>
        <w:tc>
          <w:tcPr>
            <w:tcW w:w="8986" w:type="dxa"/>
          </w:tcPr>
          <w:p w14:paraId="769C14CE" w14:textId="3CC78AD2" w:rsidR="0026735E" w:rsidRDefault="00025ACC" w:rsidP="0026735E">
            <w:pPr>
              <w:pStyle w:val="Change"/>
            </w:pPr>
            <w:r>
              <w:t>NO contact, continuous to terminal 16 when BSPD is “safe”.</w:t>
            </w:r>
          </w:p>
        </w:tc>
      </w:tr>
      <w:tr w:rsidR="0026735E" w14:paraId="237C8F6D" w14:textId="77777777" w:rsidTr="00E519BF">
        <w:tc>
          <w:tcPr>
            <w:tcW w:w="1696" w:type="dxa"/>
          </w:tcPr>
          <w:p w14:paraId="5F40CF63" w14:textId="47B8B1EB" w:rsidR="0026735E" w:rsidRDefault="0026735E" w:rsidP="0026735E">
            <w:pPr>
              <w:pStyle w:val="Change"/>
              <w:jc w:val="center"/>
            </w:pPr>
            <w:r>
              <w:t>16</w:t>
            </w:r>
          </w:p>
        </w:tc>
        <w:tc>
          <w:tcPr>
            <w:tcW w:w="2268" w:type="dxa"/>
          </w:tcPr>
          <w:p w14:paraId="25228714" w14:textId="192156A9" w:rsidR="0026735E" w:rsidRDefault="0026735E" w:rsidP="0026735E">
            <w:pPr>
              <w:pStyle w:val="Change"/>
            </w:pPr>
            <w:r>
              <w:t>RST_IN</w:t>
            </w:r>
          </w:p>
        </w:tc>
        <w:tc>
          <w:tcPr>
            <w:tcW w:w="8986" w:type="dxa"/>
          </w:tcPr>
          <w:p w14:paraId="5460DFF5" w14:textId="5DA85051" w:rsidR="0026735E" w:rsidRDefault="00025ACC" w:rsidP="0026735E">
            <w:pPr>
              <w:pStyle w:val="Change"/>
            </w:pPr>
            <w:r>
              <w:t>NO contact, continuous to terminal 15 when BSPD is “safe”.</w:t>
            </w:r>
          </w:p>
        </w:tc>
      </w:tr>
    </w:tbl>
    <w:p w14:paraId="588BF82C" w14:textId="77777777" w:rsidR="001309E2" w:rsidRPr="001309E2" w:rsidRDefault="001309E2" w:rsidP="001309E2"/>
    <w:p w14:paraId="11891A3A" w14:textId="77777777" w:rsidR="00B462C9" w:rsidRDefault="00B462C9" w:rsidP="009414AE">
      <w:pPr>
        <w:sectPr w:rsidR="00B462C9" w:rsidSect="00B462C9">
          <w:pgSz w:w="15840" w:h="12240" w:orient="landscape"/>
          <w:pgMar w:top="1440" w:right="1440" w:bottom="1440" w:left="1440" w:header="720" w:footer="720" w:gutter="0"/>
          <w:cols w:space="720"/>
          <w:docGrid w:linePitch="360"/>
        </w:sectPr>
      </w:pPr>
    </w:p>
    <w:p w14:paraId="76CF51FE" w14:textId="32D0DBB2" w:rsidR="003F78F6" w:rsidRPr="00653B6B" w:rsidRDefault="3DCDB896" w:rsidP="003F78F6">
      <w:pPr>
        <w:pStyle w:val="Heading3"/>
      </w:pPr>
      <w:r>
        <w:lastRenderedPageBreak/>
        <w:t>BSPD Location</w:t>
      </w:r>
    </w:p>
    <w:p w14:paraId="4651BE80" w14:textId="5D044D1E" w:rsidR="5B46F8AE" w:rsidRDefault="002B59E6" w:rsidP="5B46F8AE">
      <w:pPr>
        <w:pStyle w:val="Instructions"/>
      </w:pPr>
      <w:r w:rsidRPr="002B36B7">
        <w:rPr>
          <w:noProof/>
          <w:lang w:val="en-CA" w:eastAsia="en-CA"/>
        </w:rPr>
        <mc:AlternateContent>
          <mc:Choice Requires="wps">
            <w:drawing>
              <wp:anchor distT="0" distB="0" distL="114300" distR="114300" simplePos="0" relativeHeight="251658285" behindDoc="0" locked="0" layoutInCell="1" allowOverlap="1" wp14:anchorId="049668D8" wp14:editId="2330557C">
                <wp:simplePos x="0" y="0"/>
                <wp:positionH relativeFrom="column">
                  <wp:posOffset>3186811</wp:posOffset>
                </wp:positionH>
                <wp:positionV relativeFrom="paragraph">
                  <wp:posOffset>702945</wp:posOffset>
                </wp:positionV>
                <wp:extent cx="1253049" cy="882378"/>
                <wp:effectExtent l="38100" t="19050" r="23495" b="51435"/>
                <wp:wrapNone/>
                <wp:docPr id="2052483919" name="Straight Arrow Connector 2052483919"/>
                <wp:cNvGraphicFramePr/>
                <a:graphic xmlns:a="http://schemas.openxmlformats.org/drawingml/2006/main">
                  <a:graphicData uri="http://schemas.microsoft.com/office/word/2010/wordprocessingShape">
                    <wps:wsp>
                      <wps:cNvCnPr/>
                      <wps:spPr>
                        <a:xfrm flipH="1">
                          <a:off x="0" y="0"/>
                          <a:ext cx="1253049" cy="8823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9C077B" id="_x0000_t32" coordsize="21600,21600" o:spt="32" o:oned="t" path="m,l21600,21600e" filled="f">
                <v:path arrowok="t" fillok="f" o:connecttype="none"/>
                <o:lock v:ext="edit" shapetype="t"/>
              </v:shapetype>
              <v:shape id="Straight Arrow Connector 2052483919" o:spid="_x0000_s1026" type="#_x0000_t32" style="position:absolute;margin-left:250.95pt;margin-top:55.35pt;width:98.65pt;height:69.5pt;flip:x;z-index:251662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" strokecolor="red" strokeweight="2.25pt">
                <v:stroke endarrow="block" joinstyle="miter"/>
              </v:shape>
            </w:pict>
          </mc:Fallback>
        </mc:AlternateContent>
      </w:r>
      <w:r w:rsidRPr="002B36B7">
        <w:rPr>
          <w:noProof/>
          <w:lang w:val="en-CA" w:eastAsia="en-CA"/>
        </w:rPr>
        <mc:AlternateContent>
          <mc:Choice Requires="wps">
            <w:drawing>
              <wp:anchor distT="45720" distB="45720" distL="114300" distR="114300" simplePos="0" relativeHeight="251658284" behindDoc="0" locked="0" layoutInCell="1" allowOverlap="1" wp14:anchorId="294C2869" wp14:editId="5E9533A7">
                <wp:simplePos x="0" y="0"/>
                <wp:positionH relativeFrom="column">
                  <wp:posOffset>4223154</wp:posOffset>
                </wp:positionH>
                <wp:positionV relativeFrom="paragraph">
                  <wp:posOffset>443953</wp:posOffset>
                </wp:positionV>
                <wp:extent cx="2267427" cy="1404620"/>
                <wp:effectExtent l="0" t="0" r="0" b="6350"/>
                <wp:wrapNone/>
                <wp:docPr id="2052483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427" cy="1404620"/>
                        </a:xfrm>
                        <a:prstGeom prst="rect">
                          <a:avLst/>
                        </a:prstGeom>
                        <a:noFill/>
                        <a:ln w="9525">
                          <a:noFill/>
                          <a:miter lim="800000"/>
                          <a:headEnd/>
                          <a:tailEnd/>
                        </a:ln>
                      </wps:spPr>
                      <wps:txbx>
                        <w:txbxContent>
                          <w:p w14:paraId="79357CBE" w14:textId="7A78154B" w:rsidR="002B59E6" w:rsidRPr="002B59E6" w:rsidRDefault="002B59E6" w:rsidP="002B59E6">
                            <w:pPr>
                              <w:rPr>
                                <w:rFonts w:asciiTheme="minorHAnsi" w:hAnsiTheme="minorHAnsi" w:cstheme="minorHAnsi"/>
                                <w:b/>
                                <w:color w:val="FF0000"/>
                                <w:sz w:val="28"/>
                                <w:szCs w:val="28"/>
                                <w:lang w:val="en-CA"/>
                              </w:rPr>
                            </w:pPr>
                            <w:r>
                              <w:rPr>
                                <w:rFonts w:asciiTheme="minorHAnsi" w:hAnsiTheme="minorHAnsi" w:cstheme="minorHAnsi"/>
                                <w:b/>
                                <w:color w:val="FF0000"/>
                                <w:sz w:val="28"/>
                                <w:szCs w:val="28"/>
                                <w:lang w:val="en-CA"/>
                              </w:rPr>
                              <w:t>Power Distribution Module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C2869" id="_x0000_s1032" type="#_x0000_t202" style="position:absolute;margin-left:332.55pt;margin-top:34.95pt;width:178.55pt;height:110.6pt;z-index:2516582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" filled="f" stroked="f">
                <v:textbox style="mso-fit-shape-to-text:t">
                  <w:txbxContent>
                    <w:p w14:paraId="79357CBE" w14:textId="7A78154B" w:rsidR="002B59E6" w:rsidRPr="002B59E6" w:rsidRDefault="002B59E6" w:rsidP="002B59E6">
                      <w:pPr>
                        <w:rPr>
                          <w:rFonts w:asciiTheme="minorHAnsi" w:hAnsiTheme="minorHAnsi" w:cstheme="minorHAnsi"/>
                          <w:b/>
                          <w:color w:val="FF0000"/>
                          <w:sz w:val="28"/>
                          <w:szCs w:val="28"/>
                          <w:lang w:val="en-CA"/>
                        </w:rPr>
                      </w:pPr>
                      <w:r>
                        <w:rPr>
                          <w:rFonts w:asciiTheme="minorHAnsi" w:hAnsiTheme="minorHAnsi" w:cstheme="minorHAnsi"/>
                          <w:b/>
                          <w:color w:val="FF0000"/>
                          <w:sz w:val="28"/>
                          <w:szCs w:val="28"/>
                          <w:lang w:val="en-CA"/>
                        </w:rPr>
                        <w:t>Power Distribution Module</w:t>
                      </w:r>
                    </w:p>
                  </w:txbxContent>
                </v:textbox>
              </v:shape>
            </w:pict>
          </mc:Fallback>
        </mc:AlternateContent>
      </w:r>
      <w:r w:rsidR="00383488" w:rsidRPr="002B36B7">
        <w:rPr>
          <w:noProof/>
          <w:lang w:val="en-CA" w:eastAsia="en-CA"/>
        </w:rPr>
        <mc:AlternateContent>
          <mc:Choice Requires="wps">
            <w:drawing>
              <wp:anchor distT="0" distB="0" distL="114300" distR="114300" simplePos="0" relativeHeight="251658253" behindDoc="0" locked="0" layoutInCell="1" allowOverlap="1" wp14:anchorId="1F7D165F" wp14:editId="35D5C30E">
                <wp:simplePos x="0" y="0"/>
                <wp:positionH relativeFrom="column">
                  <wp:posOffset>1158949</wp:posOffset>
                </wp:positionH>
                <wp:positionV relativeFrom="paragraph">
                  <wp:posOffset>963443</wp:posOffset>
                </wp:positionV>
                <wp:extent cx="1488189" cy="533104"/>
                <wp:effectExtent l="19050" t="19050" r="74295" b="57785"/>
                <wp:wrapNone/>
                <wp:docPr id="21" name="Straight Arrow Connector 21"/>
                <wp:cNvGraphicFramePr/>
                <a:graphic xmlns:a="http://schemas.openxmlformats.org/drawingml/2006/main">
                  <a:graphicData uri="http://schemas.microsoft.com/office/word/2010/wordprocessingShape">
                    <wps:wsp>
                      <wps:cNvCnPr/>
                      <wps:spPr>
                        <a:xfrm>
                          <a:off x="0" y="0"/>
                          <a:ext cx="1488189" cy="5331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32" coordsize="21600,21600" o:oned="t" filled="f" o:spt="32" path="m,l21600,21600e" w14:anchorId="5817C9E1">
                <v:path fillok="f" arrowok="t" o:connecttype="none"/>
                <o:lock v:ext="edit" shapetype="t"/>
              </v:shapetype>
              <v:shape id="Straight Arrow Connector 23" style="position:absolute;margin-left:91.25pt;margin-top:75.85pt;width:117.2pt;height:4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">
                <v:stroke joinstyle="miter" endarrow="block"/>
              </v:shape>
            </w:pict>
          </mc:Fallback>
        </mc:AlternateContent>
      </w:r>
      <w:r w:rsidR="00383488" w:rsidRPr="002B36B7">
        <w:rPr>
          <w:noProof/>
          <w:lang w:val="en-CA" w:eastAsia="en-CA"/>
        </w:rPr>
        <mc:AlternateContent>
          <mc:Choice Requires="wps">
            <w:drawing>
              <wp:anchor distT="45720" distB="45720" distL="114300" distR="114300" simplePos="0" relativeHeight="251658252" behindDoc="0" locked="0" layoutInCell="1" allowOverlap="1" wp14:anchorId="2CB4506A" wp14:editId="2796C279">
                <wp:simplePos x="0" y="0"/>
                <wp:positionH relativeFrom="column">
                  <wp:posOffset>752932</wp:posOffset>
                </wp:positionH>
                <wp:positionV relativeFrom="paragraph">
                  <wp:posOffset>651333</wp:posOffset>
                </wp:positionV>
                <wp:extent cx="637046" cy="1404620"/>
                <wp:effectExtent l="0" t="0" r="0" b="63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46" cy="1404620"/>
                        </a:xfrm>
                        <a:prstGeom prst="rect">
                          <a:avLst/>
                        </a:prstGeom>
                        <a:noFill/>
                        <a:ln w="9525">
                          <a:noFill/>
                          <a:miter lim="800000"/>
                          <a:headEnd/>
                          <a:tailEnd/>
                        </a:ln>
                      </wps:spPr>
                      <wps:txbx>
                        <w:txbxContent>
                          <w:p w14:paraId="3718D33B" w14:textId="4CFB64AB" w:rsidR="002B36B7" w:rsidRPr="00805E32" w:rsidRDefault="002B36B7" w:rsidP="002B36B7">
                            <w:pPr>
                              <w:rPr>
                                <w:rFonts w:asciiTheme="minorHAnsi" w:hAnsiTheme="minorHAnsi" w:cstheme="minorHAnsi"/>
                                <w:b/>
                                <w:color w:val="FF0000"/>
                                <w:sz w:val="28"/>
                                <w:szCs w:val="28"/>
                              </w:rPr>
                            </w:pPr>
                            <w:r>
                              <w:rPr>
                                <w:rFonts w:asciiTheme="minorHAnsi" w:hAnsiTheme="minorHAnsi" w:cstheme="minorHAnsi"/>
                                <w:b/>
                                <w:color w:val="FF0000"/>
                                <w:sz w:val="28"/>
                                <w:szCs w:val="28"/>
                              </w:rPr>
                              <w:t>BSPD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B4506A" id="_x0000_s1033" type="#_x0000_t202" style="position:absolute;margin-left:59.3pt;margin-top:51.3pt;width:50.15pt;height:110.6pt;z-index:2516582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" filled="f" stroked="f">
                <v:textbox style="mso-fit-shape-to-text:t">
                  <w:txbxContent>
                    <w:p w14:paraId="3718D33B" w14:textId="4CFB64AB" w:rsidR="002B36B7" w:rsidRPr="00805E32" w:rsidRDefault="002B36B7" w:rsidP="002B36B7">
                      <w:pPr>
                        <w:rPr>
                          <w:rFonts w:asciiTheme="minorHAnsi" w:hAnsiTheme="minorHAnsi" w:cstheme="minorHAnsi"/>
                          <w:b/>
                          <w:color w:val="FF0000"/>
                          <w:sz w:val="28"/>
                          <w:szCs w:val="28"/>
                        </w:rPr>
                      </w:pPr>
                      <w:r>
                        <w:rPr>
                          <w:rFonts w:asciiTheme="minorHAnsi" w:hAnsiTheme="minorHAnsi" w:cstheme="minorHAnsi"/>
                          <w:b/>
                          <w:color w:val="FF0000"/>
                          <w:sz w:val="28"/>
                          <w:szCs w:val="28"/>
                        </w:rPr>
                        <w:t>BSPD</w:t>
                      </w:r>
                    </w:p>
                  </w:txbxContent>
                </v:textbox>
              </v:shape>
            </w:pict>
          </mc:Fallback>
        </mc:AlternateContent>
      </w:r>
      <w:r w:rsidR="00383488">
        <w:rPr>
          <w:noProof/>
          <w:lang w:val="en-CA" w:eastAsia="en-CA"/>
        </w:rPr>
        <w:drawing>
          <wp:inline distT="0" distB="0" distL="0" distR="0" wp14:anchorId="245D0913" wp14:editId="045E7816">
            <wp:extent cx="5943600" cy="2778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78760"/>
                    </a:xfrm>
                    <a:prstGeom prst="rect">
                      <a:avLst/>
                    </a:prstGeom>
                  </pic:spPr>
                </pic:pic>
              </a:graphicData>
            </a:graphic>
          </wp:inline>
        </w:drawing>
      </w:r>
    </w:p>
    <w:p w14:paraId="440D0DE5" w14:textId="698AFFC0" w:rsidR="3DCDB896" w:rsidRDefault="006415E3" w:rsidP="006415E3">
      <w:pPr>
        <w:pStyle w:val="Caption"/>
      </w:pPr>
      <w:bookmarkStart w:id="95" w:name="_Toc494397980"/>
      <w:bookmarkStart w:id="96" w:name="_Toc535246921"/>
      <w:bookmarkStart w:id="97" w:name="_Toc535248148"/>
      <w:bookmarkStart w:id="98" w:name="_Toc535249074"/>
      <w:bookmarkStart w:id="99" w:name="_Toc8806317"/>
      <w:r>
        <w:t xml:space="preserve">Figure </w:t>
      </w:r>
      <w:r w:rsidR="00342836" w:rsidRPr="5687635D">
        <w:fldChar w:fldCharType="begin"/>
      </w:r>
      <w:r w:rsidR="00342836">
        <w:rPr>
          <w:noProof/>
        </w:rPr>
        <w:instrText xml:space="preserve"> STYLEREF 1 \s </w:instrText>
      </w:r>
      <w:r w:rsidR="00342836" w:rsidRPr="5687635D">
        <w:fldChar w:fldCharType="separate"/>
      </w:r>
      <w:r w:rsidR="00492221">
        <w:rPr>
          <w:noProof/>
        </w:rPr>
        <w:t>3</w:t>
      </w:r>
      <w:r w:rsidR="00342836" w:rsidRPr="5687635D">
        <w:fldChar w:fldCharType="end"/>
      </w:r>
      <w:r w:rsidR="007019C6">
        <w:noBreakHyphen/>
      </w:r>
      <w:r w:rsidR="00342836" w:rsidRPr="5687635D">
        <w:fldChar w:fldCharType="begin"/>
      </w:r>
      <w:r w:rsidR="00342836">
        <w:rPr>
          <w:noProof/>
        </w:rPr>
        <w:instrText xml:space="preserve"> SEQ Figure \* ARABIC \s 1 </w:instrText>
      </w:r>
      <w:r w:rsidR="00342836" w:rsidRPr="5687635D">
        <w:fldChar w:fldCharType="separate"/>
      </w:r>
      <w:r w:rsidR="00BD789D">
        <w:rPr>
          <w:noProof/>
        </w:rPr>
        <w:t>8</w:t>
      </w:r>
      <w:r w:rsidR="00342836" w:rsidRPr="5687635D">
        <w:fldChar w:fldCharType="end"/>
      </w:r>
      <w:r>
        <w:t xml:space="preserve"> - BSPD Component Location</w:t>
      </w:r>
      <w:bookmarkEnd w:id="95"/>
      <w:bookmarkEnd w:id="96"/>
      <w:bookmarkEnd w:id="97"/>
      <w:bookmarkEnd w:id="98"/>
      <w:bookmarkEnd w:id="99"/>
    </w:p>
    <w:p w14:paraId="35E60BCC" w14:textId="3BF31E79" w:rsidR="5E6DC8DB" w:rsidRDefault="3DCDB896" w:rsidP="57673158">
      <w:pPr>
        <w:pStyle w:val="Heading3"/>
      </w:pPr>
      <w:r>
        <w:t>BSPD Demonstration</w:t>
      </w:r>
    </w:p>
    <w:p w14:paraId="60D0E88D" w14:textId="5FF0DB53" w:rsidR="5B46F8AE" w:rsidRDefault="5B46F8AE" w:rsidP="5B46F8AE">
      <w:pPr>
        <w:rPr>
          <w:color w:val="FF0000"/>
        </w:rPr>
      </w:pPr>
    </w:p>
    <w:p w14:paraId="6445367F" w14:textId="4B9C9716" w:rsidR="5E6DC8DB" w:rsidRDefault="5E6DC8DB" w:rsidP="5E6DC8DB">
      <w:r w:rsidRPr="5E6DC8DB">
        <w:t>The BSPD demonstration is performed as follows:</w:t>
      </w:r>
    </w:p>
    <w:p w14:paraId="54F1019B" w14:textId="2771430A" w:rsidR="5E6DC8DB" w:rsidRDefault="57673158" w:rsidP="5E6DC8DB">
      <w:pPr>
        <w:pStyle w:val="ListParagraph"/>
        <w:numPr>
          <w:ilvl w:val="0"/>
          <w:numId w:val="21"/>
        </w:numPr>
      </w:pPr>
      <w:r>
        <w:t xml:space="preserve">Connect power supply to </w:t>
      </w:r>
      <w:r w:rsidR="00543848">
        <w:t xml:space="preserve">the </w:t>
      </w:r>
      <w:r>
        <w:t xml:space="preserve">test resistor, and </w:t>
      </w:r>
      <w:r w:rsidR="00543848">
        <w:t xml:space="preserve">the </w:t>
      </w:r>
      <w:r>
        <w:t>testing points located in the rear of the car</w:t>
      </w:r>
    </w:p>
    <w:p w14:paraId="1282C04E" w14:textId="36DE7D25" w:rsidR="5E6DC8DB" w:rsidRDefault="5E6DC8DB" w:rsidP="5E6DC8DB">
      <w:pPr>
        <w:pStyle w:val="ListParagraph"/>
        <w:numPr>
          <w:ilvl w:val="0"/>
          <w:numId w:val="21"/>
        </w:numPr>
      </w:pPr>
      <w:r w:rsidRPr="5E6DC8DB">
        <w:t>Go through the car start up procedures to place it in ready to drive mode</w:t>
      </w:r>
    </w:p>
    <w:p w14:paraId="1B9E4934" w14:textId="2832D985" w:rsidR="5E6DC8DB" w:rsidRDefault="5E6DC8DB" w:rsidP="5E6DC8DB">
      <w:pPr>
        <w:pStyle w:val="ListParagraph"/>
        <w:numPr>
          <w:ilvl w:val="0"/>
          <w:numId w:val="21"/>
        </w:numPr>
      </w:pPr>
      <w:r w:rsidRPr="5E6DC8DB">
        <w:t xml:space="preserve">Ensure that TSAL indicates </w:t>
      </w:r>
      <w:r w:rsidR="000963FB">
        <w:t>HV</w:t>
      </w:r>
      <w:r w:rsidRPr="5E6DC8DB">
        <w:t xml:space="preserve"> is </w:t>
      </w:r>
      <w:r w:rsidR="000963FB">
        <w:t>present and</w:t>
      </w:r>
      <w:r w:rsidRPr="5E6DC8DB">
        <w:t xml:space="preserve"> that the accumulator indicator light is on.</w:t>
      </w:r>
    </w:p>
    <w:p w14:paraId="36F8FF10" w14:textId="376A6CCD" w:rsidR="5E6DC8DB" w:rsidRDefault="5E6DC8DB" w:rsidP="5E6DC8DB">
      <w:pPr>
        <w:pStyle w:val="ListParagraph"/>
        <w:numPr>
          <w:ilvl w:val="0"/>
          <w:numId w:val="21"/>
        </w:numPr>
      </w:pPr>
      <w:r w:rsidRPr="5E6DC8DB">
        <w:t>Adjust current output from the power supply until it reads 12.5A</w:t>
      </w:r>
      <w:r w:rsidR="00CA2A76">
        <w:t xml:space="preserve">. </w:t>
      </w:r>
      <w:r w:rsidR="00CA2A76" w:rsidRPr="00CA2A76">
        <w:rPr>
          <w:color w:val="FF0000"/>
        </w:rPr>
        <w:t>The brake pedal should also be depressed.</w:t>
      </w:r>
    </w:p>
    <w:p w14:paraId="30A5B283" w14:textId="377D0145" w:rsidR="5E6DC8DB" w:rsidRDefault="5E6DC8DB" w:rsidP="5E6DC8DB">
      <w:pPr>
        <w:pStyle w:val="ListParagraph"/>
        <w:numPr>
          <w:ilvl w:val="0"/>
          <w:numId w:val="21"/>
        </w:numPr>
      </w:pPr>
      <w:r w:rsidRPr="5E6DC8DB">
        <w:t>Observe TSAL or Accumulator Light to determine if the BSPD de-activated the tractive system.</w:t>
      </w:r>
    </w:p>
    <w:p w14:paraId="1C5D1AFD" w14:textId="70332920" w:rsidR="0008554E" w:rsidRPr="0008554E" w:rsidRDefault="00E217B2" w:rsidP="00BE51C3">
      <w:pPr>
        <w:pStyle w:val="Change"/>
        <w:numPr>
          <w:ilvl w:val="0"/>
          <w:numId w:val="21"/>
        </w:numPr>
      </w:pPr>
      <w:r>
        <w:t>Turn off test current.</w:t>
      </w:r>
    </w:p>
    <w:p w14:paraId="78D1C166" w14:textId="3AFBD2BB" w:rsidR="00821BDC" w:rsidRDefault="00873529" w:rsidP="00873529">
      <w:pPr>
        <w:pStyle w:val="Change"/>
        <w:numPr>
          <w:ilvl w:val="0"/>
          <w:numId w:val="21"/>
        </w:numPr>
      </w:pPr>
      <w:r>
        <w:t>Reset both safety circuits. The internal reset should not Enable HV. Confirm this by making sure the TSAL is GREEN</w:t>
      </w:r>
    </w:p>
    <w:p w14:paraId="18B69E46" w14:textId="508D6775" w:rsidR="00D60810" w:rsidRDefault="00D60810" w:rsidP="00BE51C3">
      <w:pPr>
        <w:pStyle w:val="Change"/>
        <w:numPr>
          <w:ilvl w:val="0"/>
          <w:numId w:val="21"/>
        </w:numPr>
      </w:pPr>
      <w:r>
        <w:t>Power down the vehicle by moving the TSMS and GLVMS to the off position.</w:t>
      </w:r>
    </w:p>
    <w:p w14:paraId="4473D5EF" w14:textId="14440BCD" w:rsidR="00634F36" w:rsidRPr="00634F36" w:rsidRDefault="005C0401" w:rsidP="00BE51C3">
      <w:pPr>
        <w:pStyle w:val="Change"/>
        <w:numPr>
          <w:ilvl w:val="0"/>
          <w:numId w:val="21"/>
        </w:numPr>
      </w:pPr>
      <w:r>
        <w:t>U</w:t>
      </w:r>
      <w:r w:rsidR="008C7A7A">
        <w:t xml:space="preserve">nscrew the +12V lead </w:t>
      </w:r>
      <w:r w:rsidR="00D60810">
        <w:t xml:space="preserve">of the </w:t>
      </w:r>
      <w:r w:rsidR="00821BDC">
        <w:t>BSPD</w:t>
      </w:r>
    </w:p>
    <w:p w14:paraId="4924FE44" w14:textId="3632730A" w:rsidR="00821BDC" w:rsidRDefault="00821BDC" w:rsidP="00BE51C3">
      <w:pPr>
        <w:pStyle w:val="Change"/>
        <w:numPr>
          <w:ilvl w:val="0"/>
          <w:numId w:val="21"/>
        </w:numPr>
      </w:pPr>
      <w:r>
        <w:t>Turn on GLVMS and TSMS.</w:t>
      </w:r>
    </w:p>
    <w:p w14:paraId="268ADC1C" w14:textId="722489DD" w:rsidR="00821BDC" w:rsidRDefault="00424EFD" w:rsidP="00BE51C3">
      <w:pPr>
        <w:pStyle w:val="Change"/>
        <w:numPr>
          <w:ilvl w:val="0"/>
          <w:numId w:val="21"/>
        </w:numPr>
      </w:pPr>
      <w:r>
        <w:t>Reset both safety circuits. The internal reset should not Enable HV. Confirm this by making sure the TSAL is GREEN</w:t>
      </w:r>
    </w:p>
    <w:p w14:paraId="487CAAA3" w14:textId="77777777" w:rsidR="00FF3C91" w:rsidRDefault="00FF3C91" w:rsidP="00BE51C3">
      <w:pPr>
        <w:pStyle w:val="Change"/>
        <w:numPr>
          <w:ilvl w:val="0"/>
          <w:numId w:val="21"/>
        </w:numPr>
      </w:pPr>
      <w:r>
        <w:t>Power down the vehicle by moving the TSMS and GLVMS to the off position.</w:t>
      </w:r>
    </w:p>
    <w:p w14:paraId="5FD50C28" w14:textId="6675385B" w:rsidR="00B72F6B" w:rsidRPr="00B72F6B" w:rsidRDefault="00FF3C91" w:rsidP="00BE51C3">
      <w:pPr>
        <w:pStyle w:val="Change"/>
        <w:numPr>
          <w:ilvl w:val="0"/>
          <w:numId w:val="21"/>
        </w:numPr>
      </w:pPr>
      <w:r>
        <w:t>Reconnect the +12V lead</w:t>
      </w:r>
    </w:p>
    <w:p w14:paraId="2C48ABA9" w14:textId="12DB4FE6" w:rsidR="00FF3C91" w:rsidRDefault="00FF3C91" w:rsidP="00BE51C3">
      <w:pPr>
        <w:pStyle w:val="Change"/>
        <w:numPr>
          <w:ilvl w:val="0"/>
          <w:numId w:val="21"/>
        </w:numPr>
      </w:pPr>
      <w:r>
        <w:t>Unplug the brake pressure sensor</w:t>
      </w:r>
    </w:p>
    <w:p w14:paraId="3BF8CC09" w14:textId="77777777" w:rsidR="00990459" w:rsidRDefault="00990459" w:rsidP="00BE51C3">
      <w:pPr>
        <w:pStyle w:val="Change"/>
        <w:numPr>
          <w:ilvl w:val="0"/>
          <w:numId w:val="21"/>
        </w:numPr>
      </w:pPr>
      <w:r>
        <w:t>Turn on GLVMS and TSMS.</w:t>
      </w:r>
    </w:p>
    <w:p w14:paraId="039498CA" w14:textId="77777777" w:rsidR="00990459" w:rsidRDefault="00990459" w:rsidP="00BE51C3">
      <w:pPr>
        <w:pStyle w:val="Change"/>
        <w:numPr>
          <w:ilvl w:val="0"/>
          <w:numId w:val="21"/>
        </w:numPr>
      </w:pPr>
      <w:r>
        <w:t>Reset both safety circuits. The internal reset should not Enable HV. Confirm this by making sure the TSAL is GREEN</w:t>
      </w:r>
    </w:p>
    <w:p w14:paraId="4E928D1D" w14:textId="77777777" w:rsidR="00034415" w:rsidRDefault="00034415" w:rsidP="00BE51C3">
      <w:pPr>
        <w:pStyle w:val="Change"/>
        <w:numPr>
          <w:ilvl w:val="0"/>
          <w:numId w:val="21"/>
        </w:numPr>
      </w:pPr>
      <w:r>
        <w:lastRenderedPageBreak/>
        <w:t>Power down the vehicle by moving the TSMS and GLVMS to the off position.</w:t>
      </w:r>
    </w:p>
    <w:p w14:paraId="673C7437" w14:textId="24A3B716" w:rsidR="00034415" w:rsidRDefault="00034415" w:rsidP="00BE51C3">
      <w:pPr>
        <w:pStyle w:val="Change"/>
        <w:numPr>
          <w:ilvl w:val="0"/>
          <w:numId w:val="21"/>
        </w:numPr>
      </w:pPr>
      <w:r>
        <w:t>Reconnect the brake pressure sensor.</w:t>
      </w:r>
    </w:p>
    <w:p w14:paraId="1543444A" w14:textId="32DE488E" w:rsidR="00034415" w:rsidRDefault="00034415" w:rsidP="00BE51C3">
      <w:pPr>
        <w:pStyle w:val="Change"/>
        <w:numPr>
          <w:ilvl w:val="0"/>
          <w:numId w:val="21"/>
        </w:numPr>
      </w:pPr>
      <w:r>
        <w:t>Unplug the current sensor.</w:t>
      </w:r>
    </w:p>
    <w:p w14:paraId="29513CC4" w14:textId="5A49F01C" w:rsidR="00034415" w:rsidRDefault="00034415" w:rsidP="00BE51C3">
      <w:pPr>
        <w:pStyle w:val="Change"/>
        <w:numPr>
          <w:ilvl w:val="0"/>
          <w:numId w:val="21"/>
        </w:numPr>
      </w:pPr>
      <w:r>
        <w:t>Turn on GLVMS and TSMS.</w:t>
      </w:r>
    </w:p>
    <w:p w14:paraId="2C950352" w14:textId="77777777" w:rsidR="00034415" w:rsidRDefault="00034415" w:rsidP="00BE51C3">
      <w:pPr>
        <w:pStyle w:val="Change"/>
        <w:numPr>
          <w:ilvl w:val="0"/>
          <w:numId w:val="21"/>
        </w:numPr>
      </w:pPr>
      <w:r>
        <w:t>Reset both safety circuits. The internal reset should not Enable HV. Confirm this by making sure the TSAL is GREEN</w:t>
      </w:r>
    </w:p>
    <w:p w14:paraId="026F2ED3" w14:textId="77777777" w:rsidR="00B97D80" w:rsidRDefault="00B97D80" w:rsidP="00BE51C3">
      <w:pPr>
        <w:pStyle w:val="Change"/>
        <w:numPr>
          <w:ilvl w:val="0"/>
          <w:numId w:val="21"/>
        </w:numPr>
      </w:pPr>
      <w:r>
        <w:t>Power down the vehicle by moving the TSMS and GLVMS to the off position.</w:t>
      </w:r>
    </w:p>
    <w:p w14:paraId="50F7030A" w14:textId="07D8BE70" w:rsidR="002A1D49" w:rsidRPr="002A1D49" w:rsidRDefault="00B25043" w:rsidP="00BE51C3">
      <w:pPr>
        <w:pStyle w:val="Change"/>
        <w:numPr>
          <w:ilvl w:val="0"/>
          <w:numId w:val="21"/>
        </w:numPr>
      </w:pPr>
      <w:r>
        <w:t xml:space="preserve">Reconnect the brake pressure sensor </w:t>
      </w:r>
    </w:p>
    <w:p w14:paraId="03E88C99" w14:textId="7E84E2AB" w:rsidR="00B25043" w:rsidRDefault="00B25043" w:rsidP="00BE51C3">
      <w:pPr>
        <w:pStyle w:val="Change"/>
        <w:numPr>
          <w:ilvl w:val="0"/>
          <w:numId w:val="21"/>
        </w:numPr>
      </w:pPr>
      <w:bookmarkStart w:id="100" w:name="_Toc534917762"/>
      <w:bookmarkStart w:id="101" w:name="_Toc535256523"/>
      <w:r>
        <w:t>Reset both safety circuits. The internal reset should Enable HV. Confirm this by making sure the TSAL is RED.</w:t>
      </w:r>
    </w:p>
    <w:p w14:paraId="5B7A79E5" w14:textId="04A32594" w:rsidR="0046747A" w:rsidRDefault="0046747A" w:rsidP="0046747A">
      <w:pPr>
        <w:pStyle w:val="Change"/>
      </w:pPr>
    </w:p>
    <w:p w14:paraId="01E55B03" w14:textId="31B4E177" w:rsidR="0046747A" w:rsidRPr="0046747A" w:rsidRDefault="0046747A" w:rsidP="0046747A">
      <w:pPr>
        <w:pStyle w:val="Change"/>
      </w:pPr>
      <w:r>
        <w:t>Note that only the internal safety circuit can be reset from within the vehicle</w:t>
      </w:r>
      <w:r w:rsidR="00947797">
        <w:t xml:space="preserve"> (faults that do not include the AMS, BSPD, or IMD). The external safety circuit has a reset button located on the side of the car </w:t>
      </w:r>
      <w:r w:rsidR="00DB1153">
        <w:t xml:space="preserve">which can be used to reset the AMS, BSPD, or IMD </w:t>
      </w:r>
      <w:proofErr w:type="gramStart"/>
      <w:r w:rsidR="00DB1153">
        <w:t>in order to</w:t>
      </w:r>
      <w:proofErr w:type="gramEnd"/>
      <w:r w:rsidR="00DB1153">
        <w:t xml:space="preserve"> comply with EV </w:t>
      </w:r>
      <w:r w:rsidR="00360ABE">
        <w:t>7.2.6.</w:t>
      </w:r>
    </w:p>
    <w:p w14:paraId="30098850" w14:textId="77777777" w:rsidR="00BE51C3" w:rsidRDefault="00BE51C3" w:rsidP="00BE51C3"/>
    <w:p w14:paraId="06D78445" w14:textId="12DB4FE6" w:rsidR="00034FF4" w:rsidRPr="00653B6B" w:rsidRDefault="3DCDB896" w:rsidP="003F78F6">
      <w:pPr>
        <w:pStyle w:val="Heading2"/>
      </w:pPr>
      <w:bookmarkStart w:id="102" w:name="_Toc7368224"/>
      <w:r>
        <w:t>Battery Management System</w:t>
      </w:r>
      <w:bookmarkEnd w:id="100"/>
      <w:bookmarkEnd w:id="101"/>
      <w:bookmarkEnd w:id="102"/>
    </w:p>
    <w:p w14:paraId="13E7967D" w14:textId="77777777" w:rsidR="003F78F6" w:rsidRPr="00653B6B" w:rsidRDefault="3DCDB896" w:rsidP="003F78F6">
      <w:pPr>
        <w:pStyle w:val="Heading3"/>
      </w:pPr>
      <w:r>
        <w:t>BMS Faults</w:t>
      </w:r>
    </w:p>
    <w:p w14:paraId="6DE27C64" w14:textId="2EC4DAD8" w:rsidR="5B46F8AE" w:rsidRDefault="5B46F8AE" w:rsidP="5B46F8AE">
      <w:pPr>
        <w:rPr>
          <w:color w:val="FF0000"/>
        </w:rPr>
      </w:pPr>
    </w:p>
    <w:p w14:paraId="0C6E778D" w14:textId="5DFF3472" w:rsidR="00B130E2" w:rsidRPr="00653B6B" w:rsidRDefault="212488FE" w:rsidP="0CD50C6A">
      <w:pPr>
        <w:pStyle w:val="Instructions"/>
        <w:rPr>
          <w:color w:val="auto"/>
        </w:rPr>
      </w:pPr>
      <w:r w:rsidRPr="212488FE">
        <w:rPr>
          <w:color w:val="auto"/>
        </w:rPr>
        <w:t>The following faults will cause the Orion BMS 2 to open the shutdown circuit:</w:t>
      </w:r>
    </w:p>
    <w:p w14:paraId="32F7E71C" w14:textId="73C3617F" w:rsidR="0CD50C6A" w:rsidRDefault="0CD50C6A" w:rsidP="0CD50C6A">
      <w:pPr>
        <w:pStyle w:val="Instructions"/>
        <w:numPr>
          <w:ilvl w:val="0"/>
          <w:numId w:val="16"/>
        </w:numPr>
        <w:rPr>
          <w:color w:val="000000" w:themeColor="text1"/>
        </w:rPr>
      </w:pPr>
      <w:r w:rsidRPr="0CD50C6A">
        <w:rPr>
          <w:color w:val="auto"/>
        </w:rPr>
        <w:t>Over</w:t>
      </w:r>
      <w:r w:rsidR="00543848">
        <w:rPr>
          <w:color w:val="auto"/>
        </w:rPr>
        <w:t>-</w:t>
      </w:r>
      <w:r w:rsidRPr="0CD50C6A">
        <w:rPr>
          <w:color w:val="auto"/>
        </w:rPr>
        <w:t>voltage</w:t>
      </w:r>
      <w:r w:rsidR="212488FE" w:rsidRPr="212488FE">
        <w:rPr>
          <w:color w:val="auto"/>
        </w:rPr>
        <w:t xml:space="preserve"> or cells above 4.2V</w:t>
      </w:r>
    </w:p>
    <w:p w14:paraId="64672C55" w14:textId="42528BA0" w:rsidR="0CD50C6A" w:rsidRDefault="00543848" w:rsidP="0CD50C6A">
      <w:pPr>
        <w:pStyle w:val="Instructions"/>
        <w:numPr>
          <w:ilvl w:val="0"/>
          <w:numId w:val="16"/>
        </w:numPr>
        <w:rPr>
          <w:color w:val="000000" w:themeColor="text1"/>
        </w:rPr>
      </w:pPr>
      <w:r>
        <w:rPr>
          <w:color w:val="auto"/>
        </w:rPr>
        <w:t>Under-</w:t>
      </w:r>
      <w:r w:rsidRPr="0CD50C6A">
        <w:rPr>
          <w:color w:val="auto"/>
        </w:rPr>
        <w:t>voltage</w:t>
      </w:r>
      <w:r w:rsidR="212488FE" w:rsidRPr="212488FE">
        <w:rPr>
          <w:color w:val="auto"/>
        </w:rPr>
        <w:t xml:space="preserve"> of cells below 2.5V</w:t>
      </w:r>
    </w:p>
    <w:p w14:paraId="7F2AA342" w14:textId="6EE6913D" w:rsidR="0CD50C6A" w:rsidRDefault="212488FE" w:rsidP="0CD50C6A">
      <w:pPr>
        <w:pStyle w:val="Instructions"/>
        <w:numPr>
          <w:ilvl w:val="0"/>
          <w:numId w:val="16"/>
        </w:numPr>
        <w:rPr>
          <w:color w:val="000000" w:themeColor="text1"/>
        </w:rPr>
      </w:pPr>
      <w:r w:rsidRPr="212488FE">
        <w:rPr>
          <w:color w:val="auto"/>
        </w:rPr>
        <w:t>If the BMS is reading less than 20% of cell temperatures</w:t>
      </w:r>
    </w:p>
    <w:p w14:paraId="4BB6B2BB" w14:textId="44005E06" w:rsidR="0CD50C6A" w:rsidRDefault="212488FE" w:rsidP="0CD50C6A">
      <w:pPr>
        <w:pStyle w:val="Instructions"/>
        <w:numPr>
          <w:ilvl w:val="0"/>
          <w:numId w:val="16"/>
        </w:numPr>
        <w:rPr>
          <w:color w:val="000000" w:themeColor="text1"/>
        </w:rPr>
      </w:pPr>
      <w:r w:rsidRPr="212488FE">
        <w:rPr>
          <w:color w:val="auto"/>
        </w:rPr>
        <w:t>Cells are over 60C or under –20C</w:t>
      </w:r>
    </w:p>
    <w:p w14:paraId="3BF74706" w14:textId="08857928" w:rsidR="0CD50C6A" w:rsidRDefault="212488FE" w:rsidP="0CD50C6A">
      <w:pPr>
        <w:pStyle w:val="Instructions"/>
        <w:numPr>
          <w:ilvl w:val="0"/>
          <w:numId w:val="16"/>
        </w:numPr>
        <w:rPr>
          <w:color w:val="000000" w:themeColor="text1"/>
        </w:rPr>
      </w:pPr>
      <w:r w:rsidRPr="212488FE">
        <w:rPr>
          <w:color w:val="auto"/>
        </w:rPr>
        <w:t>If the Current draw from the cells is above the limit conditions determined by voltage, temperature, and state of charge.</w:t>
      </w:r>
    </w:p>
    <w:p w14:paraId="6D923FC3" w14:textId="6FBB0623" w:rsidR="0CD50C6A" w:rsidRDefault="212488FE" w:rsidP="0CD50C6A">
      <w:pPr>
        <w:pStyle w:val="Instructions"/>
        <w:numPr>
          <w:ilvl w:val="0"/>
          <w:numId w:val="16"/>
        </w:numPr>
        <w:rPr>
          <w:color w:val="000000" w:themeColor="text1"/>
        </w:rPr>
      </w:pPr>
      <w:r w:rsidRPr="212488FE">
        <w:rPr>
          <w:color w:val="auto"/>
        </w:rPr>
        <w:t>If the BMS determines there is a fault in any of its voltage tap connections</w:t>
      </w:r>
    </w:p>
    <w:p w14:paraId="0E474AD8" w14:textId="68D14DD3" w:rsidR="0CD50C6A" w:rsidRDefault="212488FE" w:rsidP="0CD50C6A">
      <w:pPr>
        <w:pStyle w:val="Instructions"/>
        <w:numPr>
          <w:ilvl w:val="0"/>
          <w:numId w:val="16"/>
        </w:numPr>
        <w:rPr>
          <w:color w:val="000000" w:themeColor="text1"/>
        </w:rPr>
      </w:pPr>
      <w:r w:rsidRPr="212488FE">
        <w:rPr>
          <w:color w:val="auto"/>
        </w:rPr>
        <w:t>If there is a fault in the current sensor</w:t>
      </w:r>
    </w:p>
    <w:p w14:paraId="5CDE90D7" w14:textId="77777777" w:rsidR="002638C7" w:rsidRDefault="002638C7">
      <w:pPr>
        <w:rPr>
          <w:rFonts w:eastAsiaTheme="majorEastAsia" w:cstheme="majorBidi"/>
          <w:color w:val="1F4D78" w:themeColor="accent1" w:themeShade="7F"/>
        </w:rPr>
      </w:pPr>
      <w:r>
        <w:br w:type="page"/>
      </w:r>
    </w:p>
    <w:p w14:paraId="031EF123" w14:textId="36A46C61" w:rsidR="002A37F2" w:rsidRPr="00653B6B" w:rsidRDefault="3DCDB896" w:rsidP="002A37F2">
      <w:pPr>
        <w:pStyle w:val="Heading3"/>
      </w:pPr>
      <w:r>
        <w:lastRenderedPageBreak/>
        <w:t>BMS Fault Latching</w:t>
      </w:r>
    </w:p>
    <w:p w14:paraId="54BC8B60" w14:textId="167515CF" w:rsidR="5B46F8AE" w:rsidRDefault="5B46F8AE" w:rsidP="5B46F8AE">
      <w:pPr>
        <w:pStyle w:val="Instructions"/>
        <w:rPr>
          <w:color w:val="FF0000"/>
        </w:rPr>
      </w:pPr>
    </w:p>
    <w:p w14:paraId="55572CD9" w14:textId="0BCB9A49" w:rsidR="7221118D" w:rsidRDefault="7221118D" w:rsidP="7221118D">
      <w:r w:rsidRPr="7221118D">
        <w:t>The BMS fault latching functionality is achieved through use of a dual-channel relay module as described in further detail in section 3.3.2. The BMS fault relay is part of the “Ext.” relay circuit and, as such, requires the reset on the exterior of the vehicle to be depressed before the AIR’s will close again.</w:t>
      </w:r>
    </w:p>
    <w:p w14:paraId="665FD849" w14:textId="77777777" w:rsidR="00D168B8" w:rsidRPr="00653B6B" w:rsidRDefault="3DCDB896" w:rsidP="00D168B8">
      <w:pPr>
        <w:pStyle w:val="Heading3"/>
      </w:pPr>
      <w:r>
        <w:t>BMS Demonstration</w:t>
      </w:r>
    </w:p>
    <w:p w14:paraId="1236178C" w14:textId="0F36126F" w:rsidR="5B46F8AE" w:rsidRDefault="5B46F8AE" w:rsidP="5B46F8AE">
      <w:pPr>
        <w:rPr>
          <w:color w:val="FF0000"/>
        </w:rPr>
      </w:pPr>
    </w:p>
    <w:p w14:paraId="234A50BC" w14:textId="582D2A35" w:rsidR="00D168B8" w:rsidRPr="00653B6B" w:rsidRDefault="7221118D" w:rsidP="7221118D">
      <w:r w:rsidRPr="7221118D">
        <w:t>Perform the following:</w:t>
      </w:r>
    </w:p>
    <w:p w14:paraId="37A6EC67" w14:textId="22E5730E" w:rsidR="00D168B8" w:rsidRPr="00D168B8" w:rsidRDefault="7221118D" w:rsidP="7221118D">
      <w:pPr>
        <w:pStyle w:val="ListParagraph"/>
        <w:numPr>
          <w:ilvl w:val="0"/>
          <w:numId w:val="11"/>
        </w:numPr>
      </w:pPr>
      <w:r w:rsidRPr="7221118D">
        <w:t>Turn on the GLV system.</w:t>
      </w:r>
    </w:p>
    <w:p w14:paraId="7DF4E37C" w14:textId="37052ECE" w:rsidR="00D168B8" w:rsidRPr="00D168B8" w:rsidRDefault="7221118D" w:rsidP="7221118D">
      <w:pPr>
        <w:pStyle w:val="ListParagraph"/>
        <w:numPr>
          <w:ilvl w:val="0"/>
          <w:numId w:val="11"/>
        </w:numPr>
      </w:pPr>
      <w:r w:rsidRPr="7221118D">
        <w:t xml:space="preserve">Connect to the Ewert </w:t>
      </w:r>
      <w:proofErr w:type="spellStart"/>
      <w:r w:rsidRPr="7221118D">
        <w:t>CANdapter</w:t>
      </w:r>
      <w:proofErr w:type="spellEnd"/>
      <w:r w:rsidRPr="7221118D">
        <w:t xml:space="preserve"> to the CAN network on the car</w:t>
      </w:r>
      <w:r w:rsidR="00621066">
        <w:t xml:space="preserve"> </w:t>
      </w:r>
      <w:r w:rsidR="00621066" w:rsidRPr="00621066">
        <w:rPr>
          <w:color w:val="FF0000"/>
        </w:rPr>
        <w:t>(via connector outside the accumulator)</w:t>
      </w:r>
      <w:r w:rsidRPr="7221118D">
        <w:t>.</w:t>
      </w:r>
    </w:p>
    <w:p w14:paraId="05368CB2" w14:textId="6FA8033A" w:rsidR="0CD50C6A" w:rsidRDefault="3DCDB896" w:rsidP="3DCDB896">
      <w:pPr>
        <w:pStyle w:val="ListParagraph"/>
        <w:numPr>
          <w:ilvl w:val="0"/>
          <w:numId w:val="11"/>
        </w:numPr>
      </w:pPr>
      <w:r>
        <w:t xml:space="preserve">Open Orion BMS 2 Software Utility on a Windows PC and connect to the </w:t>
      </w:r>
      <w:proofErr w:type="spellStart"/>
      <w:r>
        <w:t>CANdapter</w:t>
      </w:r>
      <w:proofErr w:type="spellEnd"/>
      <w:r>
        <w:t>.</w:t>
      </w:r>
    </w:p>
    <w:p w14:paraId="5E14B15F" w14:textId="47A5E622" w:rsidR="0CD50C6A" w:rsidRDefault="7221118D" w:rsidP="7221118D">
      <w:pPr>
        <w:pStyle w:val="ListParagraph"/>
        <w:numPr>
          <w:ilvl w:val="0"/>
          <w:numId w:val="11"/>
        </w:numPr>
      </w:pPr>
      <w:r w:rsidRPr="7221118D">
        <w:t>View live parameters in the software.</w:t>
      </w:r>
    </w:p>
    <w:p w14:paraId="0362B86C" w14:textId="63C0D1D3" w:rsidR="00D15C73" w:rsidRPr="0021610A" w:rsidRDefault="00D15C73" w:rsidP="00D15C73">
      <w:pPr>
        <w:pStyle w:val="ListParagraph"/>
        <w:numPr>
          <w:ilvl w:val="1"/>
          <w:numId w:val="11"/>
        </w:numPr>
        <w:rPr>
          <w:color w:val="FF0000"/>
        </w:rPr>
      </w:pPr>
      <w:r w:rsidRPr="0021610A">
        <w:rPr>
          <w:color w:val="FF0000"/>
        </w:rPr>
        <w:t>View cell temperatures</w:t>
      </w:r>
    </w:p>
    <w:p w14:paraId="3382B983" w14:textId="4FF8473F" w:rsidR="00D15C73" w:rsidRPr="0021610A" w:rsidRDefault="00D15C73" w:rsidP="00D15C73">
      <w:pPr>
        <w:pStyle w:val="ListParagraph"/>
        <w:numPr>
          <w:ilvl w:val="1"/>
          <w:numId w:val="11"/>
        </w:numPr>
        <w:rPr>
          <w:color w:val="FF0000"/>
        </w:rPr>
      </w:pPr>
      <w:r w:rsidRPr="0021610A">
        <w:rPr>
          <w:color w:val="FF0000"/>
        </w:rPr>
        <w:t>View cell voltages</w:t>
      </w:r>
    </w:p>
    <w:p w14:paraId="53A62F11" w14:textId="791B98D7" w:rsidR="00D15C73" w:rsidRPr="00565E1E" w:rsidRDefault="0021610A" w:rsidP="00D15C73">
      <w:pPr>
        <w:pStyle w:val="ListParagraph"/>
        <w:numPr>
          <w:ilvl w:val="0"/>
          <w:numId w:val="11"/>
        </w:numPr>
        <w:rPr>
          <w:color w:val="FF0000"/>
        </w:rPr>
      </w:pPr>
      <w:r w:rsidRPr="00565E1E">
        <w:rPr>
          <w:color w:val="FF0000"/>
        </w:rPr>
        <w:t xml:space="preserve">Within software utility show </w:t>
      </w:r>
      <w:r w:rsidR="00E5751F" w:rsidRPr="00565E1E">
        <w:rPr>
          <w:color w:val="FF0000"/>
        </w:rPr>
        <w:t>all conditions that will trigger opening of AIR</w:t>
      </w:r>
    </w:p>
    <w:p w14:paraId="41227938" w14:textId="6B0A9685" w:rsidR="005B3C6B" w:rsidRPr="00565E1E" w:rsidRDefault="005B3C6B" w:rsidP="005B3C6B">
      <w:pPr>
        <w:pStyle w:val="ListParagraph"/>
        <w:numPr>
          <w:ilvl w:val="1"/>
          <w:numId w:val="11"/>
        </w:numPr>
        <w:rPr>
          <w:color w:val="FF0000"/>
        </w:rPr>
      </w:pPr>
      <w:r w:rsidRPr="00565E1E">
        <w:rPr>
          <w:color w:val="FF0000"/>
        </w:rPr>
        <w:t xml:space="preserve">Manipulate fault conditions to </w:t>
      </w:r>
      <w:r w:rsidR="00EF1A38" w:rsidRPr="00565E1E">
        <w:rPr>
          <w:color w:val="FF0000"/>
        </w:rPr>
        <w:t>trigger fault to occur.</w:t>
      </w:r>
    </w:p>
    <w:p w14:paraId="1BAA87D5" w14:textId="71326AA8" w:rsidR="00EF1A38" w:rsidRPr="00565E1E" w:rsidRDefault="00EF1A38" w:rsidP="005B3C6B">
      <w:pPr>
        <w:pStyle w:val="ListParagraph"/>
        <w:numPr>
          <w:ilvl w:val="1"/>
          <w:numId w:val="11"/>
        </w:numPr>
        <w:rPr>
          <w:color w:val="FF0000"/>
        </w:rPr>
      </w:pPr>
      <w:r w:rsidRPr="00565E1E">
        <w:rPr>
          <w:color w:val="FF0000"/>
        </w:rPr>
        <w:t xml:space="preserve">Example: lower max temp to ambient and watch fault </w:t>
      </w:r>
      <w:r w:rsidR="007E0D3D" w:rsidRPr="00565E1E">
        <w:rPr>
          <w:color w:val="FF0000"/>
        </w:rPr>
        <w:t xml:space="preserve">open </w:t>
      </w:r>
      <w:r w:rsidR="001C6FD6">
        <w:rPr>
          <w:color w:val="FF0000"/>
        </w:rPr>
        <w:t>AIR’s</w:t>
      </w:r>
    </w:p>
    <w:p w14:paraId="436BC310" w14:textId="4B87A3C0" w:rsidR="007E0D3D" w:rsidRPr="00565E1E" w:rsidRDefault="007E0D3D" w:rsidP="007E0D3D">
      <w:pPr>
        <w:pStyle w:val="ListParagraph"/>
        <w:numPr>
          <w:ilvl w:val="0"/>
          <w:numId w:val="11"/>
        </w:numPr>
        <w:rPr>
          <w:color w:val="FF0000"/>
        </w:rPr>
      </w:pPr>
      <w:r w:rsidRPr="00565E1E">
        <w:rPr>
          <w:color w:val="FF0000"/>
        </w:rPr>
        <w:t xml:space="preserve">Hit safety reset onside accumulator while fault is occurring to </w:t>
      </w:r>
      <w:r w:rsidR="007807F8" w:rsidRPr="00565E1E">
        <w:rPr>
          <w:color w:val="FF0000"/>
        </w:rPr>
        <w:t>show fault latching</w:t>
      </w:r>
    </w:p>
    <w:p w14:paraId="35B7C4C2" w14:textId="6D72783B" w:rsidR="007807F8" w:rsidRPr="00565E1E" w:rsidRDefault="007807F8" w:rsidP="007E0D3D">
      <w:pPr>
        <w:pStyle w:val="ListParagraph"/>
        <w:numPr>
          <w:ilvl w:val="0"/>
          <w:numId w:val="11"/>
        </w:numPr>
        <w:rPr>
          <w:color w:val="FF0000"/>
        </w:rPr>
      </w:pPr>
      <w:r w:rsidRPr="00565E1E">
        <w:rPr>
          <w:color w:val="FF0000"/>
        </w:rPr>
        <w:t xml:space="preserve">Remove fault condition </w:t>
      </w:r>
      <w:r w:rsidR="00DD4E3A" w:rsidRPr="00565E1E">
        <w:rPr>
          <w:color w:val="FF0000"/>
        </w:rPr>
        <w:t>and hit safety reset to show reset works.</w:t>
      </w:r>
    </w:p>
    <w:p w14:paraId="68369EDB" w14:textId="77777777" w:rsidR="00202BF0" w:rsidRDefault="00202BF0" w:rsidP="00202BF0"/>
    <w:p w14:paraId="35555B27" w14:textId="77777777" w:rsidR="00202BF0" w:rsidRDefault="00202BF0" w:rsidP="00202BF0"/>
    <w:p w14:paraId="7F693036" w14:textId="4EC4A1C9" w:rsidR="00202BF0" w:rsidRDefault="00202BF0" w:rsidP="00202BF0">
      <w:r>
        <w:t xml:space="preserve">1. Turn the GLV System ON 2. Connect to the Sensor CAN Bus (BMS is on this bus) at 1000 </w:t>
      </w:r>
      <w:proofErr w:type="spellStart"/>
      <w:r>
        <w:t>kbit</w:t>
      </w:r>
      <w:proofErr w:type="spellEnd"/>
      <w:r>
        <w:t xml:space="preserve">/s 3. Send CAN request to broadcast all cell voltages and temperatures 4. Display CAN Bus traffic with symbols database to show the voltages and temperatures of all the cells 5. Display code snippets for conditions to open the </w:t>
      </w:r>
      <w:r w:rsidR="001C6FD6">
        <w:t>AIR’S</w:t>
      </w:r>
    </w:p>
    <w:p w14:paraId="3AA1B8BE" w14:textId="77777777" w:rsidR="002A37F2" w:rsidRPr="00653B6B" w:rsidRDefault="002A37F2" w:rsidP="00B130E2">
      <w:pPr>
        <w:pStyle w:val="Heading1"/>
      </w:pPr>
      <w:bookmarkStart w:id="103" w:name="_Toc534917763"/>
      <w:bookmarkStart w:id="104" w:name="_Toc535256524"/>
      <w:bookmarkStart w:id="105" w:name="_Toc7368225"/>
      <w:r w:rsidRPr="00653B6B">
        <w:t>Safety Systems</w:t>
      </w:r>
      <w:bookmarkEnd w:id="103"/>
      <w:bookmarkEnd w:id="104"/>
      <w:bookmarkEnd w:id="105"/>
    </w:p>
    <w:p w14:paraId="41D4680D" w14:textId="77777777" w:rsidR="002A37F2" w:rsidRPr="00653B6B" w:rsidRDefault="002A37F2" w:rsidP="002A37F2">
      <w:pPr>
        <w:pStyle w:val="Heading2"/>
      </w:pPr>
      <w:bookmarkStart w:id="106" w:name="_Toc534917764"/>
      <w:bookmarkStart w:id="107" w:name="_Toc535256525"/>
      <w:bookmarkStart w:id="108" w:name="_Toc7368226"/>
      <w:r w:rsidRPr="00653B6B">
        <w:t>TSAL</w:t>
      </w:r>
      <w:bookmarkEnd w:id="106"/>
      <w:bookmarkEnd w:id="107"/>
      <w:bookmarkEnd w:id="108"/>
    </w:p>
    <w:p w14:paraId="2FDB8730" w14:textId="5F3D9227" w:rsidR="000F6726" w:rsidRPr="00653B6B" w:rsidRDefault="5B46F8AE" w:rsidP="0B5E7659">
      <w:pPr>
        <w:pStyle w:val="Heading3"/>
      </w:pPr>
      <w:r>
        <w:t>TSAL Specifications</w:t>
      </w:r>
    </w:p>
    <w:p w14:paraId="7C62EB28" w14:textId="3EC7A44F" w:rsidR="5B46F8AE" w:rsidRDefault="5B46F8AE" w:rsidP="5B46F8AE">
      <w:pPr>
        <w:rPr>
          <w:color w:val="FF0000"/>
        </w:rPr>
      </w:pPr>
    </w:p>
    <w:tbl>
      <w:tblPr>
        <w:tblStyle w:val="TableGrid"/>
        <w:tblW w:w="0" w:type="auto"/>
        <w:tblInd w:w="-5" w:type="dxa"/>
        <w:tblLook w:val="04A0" w:firstRow="1" w:lastRow="0" w:firstColumn="1" w:lastColumn="0" w:noHBand="0" w:noVBand="1"/>
      </w:tblPr>
      <w:tblGrid>
        <w:gridCol w:w="2610"/>
        <w:gridCol w:w="2700"/>
      </w:tblGrid>
      <w:tr w:rsidR="00653B6B" w:rsidRPr="00653B6B" w14:paraId="4D998012" w14:textId="77777777" w:rsidTr="6DD62A58">
        <w:trPr>
          <w:cantSplit/>
        </w:trPr>
        <w:tc>
          <w:tcPr>
            <w:tcW w:w="2610" w:type="dxa"/>
          </w:tcPr>
          <w:p w14:paraId="54F5DDF1" w14:textId="77777777" w:rsidR="00653B6B" w:rsidRPr="00653B6B" w:rsidRDefault="00653B6B" w:rsidP="00653B6B">
            <w:pPr>
              <w:keepNext/>
            </w:pPr>
            <w:r>
              <w:t>Make/Model:</w:t>
            </w:r>
          </w:p>
        </w:tc>
        <w:tc>
          <w:tcPr>
            <w:tcW w:w="2700" w:type="dxa"/>
          </w:tcPr>
          <w:p w14:paraId="3FB77DAA" w14:textId="6F2F2D31" w:rsidR="00653B6B" w:rsidRPr="00653B6B" w:rsidRDefault="0B5E7659" w:rsidP="0B5E7659">
            <w:pPr>
              <w:pStyle w:val="NoSpacing"/>
            </w:pPr>
            <w:r w:rsidRPr="0B5E7659">
              <w:t>Adafruit / 3860</w:t>
            </w:r>
          </w:p>
        </w:tc>
      </w:tr>
      <w:tr w:rsidR="002A37F2" w:rsidRPr="00653B6B" w14:paraId="3ADD0CF9" w14:textId="77777777" w:rsidTr="6DD62A58">
        <w:trPr>
          <w:cantSplit/>
        </w:trPr>
        <w:tc>
          <w:tcPr>
            <w:tcW w:w="2610" w:type="dxa"/>
          </w:tcPr>
          <w:p w14:paraId="10BECFAD" w14:textId="77777777" w:rsidR="002A37F2" w:rsidRPr="00653B6B" w:rsidRDefault="002A37F2" w:rsidP="00653B6B">
            <w:pPr>
              <w:keepNext/>
            </w:pPr>
            <w:r w:rsidRPr="00653B6B">
              <w:t>Color</w:t>
            </w:r>
            <w:r w:rsidR="00653B6B">
              <w:t>:</w:t>
            </w:r>
          </w:p>
        </w:tc>
        <w:tc>
          <w:tcPr>
            <w:tcW w:w="2700" w:type="dxa"/>
          </w:tcPr>
          <w:p w14:paraId="6DB1F3D2" w14:textId="7A9DAC2C" w:rsidR="002A37F2" w:rsidRPr="00653B6B" w:rsidRDefault="0B5E7659" w:rsidP="0B5E7659">
            <w:r w:rsidRPr="0B5E7659">
              <w:t>Red</w:t>
            </w:r>
          </w:p>
        </w:tc>
      </w:tr>
      <w:tr w:rsidR="002A37F2" w:rsidRPr="00653B6B" w14:paraId="60F1BA84" w14:textId="77777777" w:rsidTr="6DD62A58">
        <w:trPr>
          <w:cantSplit/>
        </w:trPr>
        <w:tc>
          <w:tcPr>
            <w:tcW w:w="2610" w:type="dxa"/>
          </w:tcPr>
          <w:p w14:paraId="36427C8C" w14:textId="77777777" w:rsidR="002A37F2" w:rsidRPr="00653B6B" w:rsidRDefault="002A37F2" w:rsidP="00653B6B">
            <w:pPr>
              <w:keepNext/>
            </w:pPr>
            <w:r w:rsidRPr="00653B6B">
              <w:t>Flash Rate</w:t>
            </w:r>
            <w:r w:rsidR="00653B6B">
              <w:t>:</w:t>
            </w:r>
          </w:p>
        </w:tc>
        <w:tc>
          <w:tcPr>
            <w:tcW w:w="2700" w:type="dxa"/>
          </w:tcPr>
          <w:p w14:paraId="37D457C8" w14:textId="092068E7" w:rsidR="002A37F2" w:rsidRPr="00653B6B" w:rsidRDefault="0B5E7659" w:rsidP="0B5E7659">
            <w:r w:rsidRPr="0B5E7659">
              <w:t>4Hz</w:t>
            </w:r>
          </w:p>
        </w:tc>
      </w:tr>
      <w:tr w:rsidR="002A37F2" w:rsidRPr="00653B6B" w14:paraId="70C9A817" w14:textId="77777777" w:rsidTr="6DD62A58">
        <w:trPr>
          <w:cantSplit/>
        </w:trPr>
        <w:tc>
          <w:tcPr>
            <w:tcW w:w="2610" w:type="dxa"/>
          </w:tcPr>
          <w:p w14:paraId="572E0E36" w14:textId="77777777" w:rsidR="002A37F2" w:rsidRPr="00653B6B" w:rsidRDefault="002A37F2" w:rsidP="00653B6B">
            <w:pPr>
              <w:keepNext/>
            </w:pPr>
            <w:r w:rsidRPr="00653B6B">
              <w:t>Powered By</w:t>
            </w:r>
            <w:r w:rsidR="00653B6B">
              <w:t>:</w:t>
            </w:r>
          </w:p>
        </w:tc>
        <w:tc>
          <w:tcPr>
            <w:tcW w:w="2700" w:type="dxa"/>
          </w:tcPr>
          <w:p w14:paraId="229B15E7" w14:textId="77777777" w:rsidR="002A37F2" w:rsidRPr="00653B6B" w:rsidRDefault="0B5E7659" w:rsidP="0B5E7659">
            <w:r w:rsidRPr="0B5E7659">
              <w:t>GLV</w:t>
            </w:r>
          </w:p>
        </w:tc>
      </w:tr>
      <w:tr w:rsidR="002A37F2" w:rsidRPr="00653B6B" w14:paraId="04264873" w14:textId="77777777" w:rsidTr="6DD62A58">
        <w:trPr>
          <w:cantSplit/>
        </w:trPr>
        <w:tc>
          <w:tcPr>
            <w:tcW w:w="2610" w:type="dxa"/>
          </w:tcPr>
          <w:p w14:paraId="57B5490E" w14:textId="77777777" w:rsidR="002A37F2" w:rsidRPr="00653B6B" w:rsidRDefault="002A37F2" w:rsidP="00653B6B">
            <w:pPr>
              <w:keepNext/>
            </w:pPr>
            <w:r w:rsidRPr="00653B6B">
              <w:t>Controlled By</w:t>
            </w:r>
            <w:r w:rsidR="00653B6B">
              <w:t>:</w:t>
            </w:r>
          </w:p>
        </w:tc>
        <w:tc>
          <w:tcPr>
            <w:tcW w:w="2700" w:type="dxa"/>
          </w:tcPr>
          <w:p w14:paraId="6E5ED289" w14:textId="77777777" w:rsidR="002A37F2" w:rsidRPr="00653B6B" w:rsidRDefault="0B5E7659" w:rsidP="0B5E7659">
            <w:r w:rsidRPr="0B5E7659">
              <w:t>TS</w:t>
            </w:r>
          </w:p>
        </w:tc>
      </w:tr>
      <w:tr w:rsidR="00653B6B" w:rsidRPr="00653B6B" w14:paraId="1510AE8B" w14:textId="77777777" w:rsidTr="6DD62A58">
        <w:trPr>
          <w:cantSplit/>
        </w:trPr>
        <w:tc>
          <w:tcPr>
            <w:tcW w:w="2610" w:type="dxa"/>
          </w:tcPr>
          <w:p w14:paraId="0C451494" w14:textId="77777777" w:rsidR="00653B6B" w:rsidRPr="00653B6B" w:rsidRDefault="00653B6B" w:rsidP="00653B6B">
            <w:pPr>
              <w:keepNext/>
            </w:pPr>
            <w:r>
              <w:t xml:space="preserve">TS Turn </w:t>
            </w:r>
            <w:proofErr w:type="gramStart"/>
            <w:r>
              <w:t>On</w:t>
            </w:r>
            <w:proofErr w:type="gramEnd"/>
            <w:r>
              <w:t xml:space="preserve"> Voltage:</w:t>
            </w:r>
          </w:p>
        </w:tc>
        <w:tc>
          <w:tcPr>
            <w:tcW w:w="2700" w:type="dxa"/>
          </w:tcPr>
          <w:p w14:paraId="174B1212" w14:textId="055ACC1E" w:rsidR="00653B6B" w:rsidRPr="00653B6B" w:rsidRDefault="6DD62A58" w:rsidP="0B5E7659">
            <w:r>
              <w:t>10V</w:t>
            </w:r>
          </w:p>
        </w:tc>
      </w:tr>
      <w:tr w:rsidR="00653B6B" w:rsidRPr="00653B6B" w14:paraId="52BA393C" w14:textId="77777777" w:rsidTr="6DD62A58">
        <w:trPr>
          <w:cantSplit/>
        </w:trPr>
        <w:tc>
          <w:tcPr>
            <w:tcW w:w="2610" w:type="dxa"/>
          </w:tcPr>
          <w:p w14:paraId="335847D0" w14:textId="77777777" w:rsidR="00653B6B" w:rsidRPr="00653B6B" w:rsidRDefault="00653B6B" w:rsidP="00653B6B">
            <w:pPr>
              <w:keepNext/>
            </w:pPr>
            <w:r>
              <w:t>TS Turn Off Voltage:</w:t>
            </w:r>
          </w:p>
        </w:tc>
        <w:tc>
          <w:tcPr>
            <w:tcW w:w="2700" w:type="dxa"/>
          </w:tcPr>
          <w:p w14:paraId="60E7A8A8" w14:textId="107EAC71" w:rsidR="00653B6B" w:rsidRPr="00653B6B" w:rsidRDefault="6DD62A58" w:rsidP="0B5E7659">
            <w:r>
              <w:t>10V</w:t>
            </w:r>
          </w:p>
        </w:tc>
      </w:tr>
    </w:tbl>
    <w:p w14:paraId="5A818F2B" w14:textId="29C8A2BB" w:rsidR="002A37F2" w:rsidRPr="00653B6B" w:rsidRDefault="00653B6B" w:rsidP="00653B6B">
      <w:pPr>
        <w:pStyle w:val="Caption"/>
      </w:pPr>
      <w:bookmarkStart w:id="109" w:name="_Toc535246747"/>
      <w:bookmarkStart w:id="110" w:name="_Toc535248634"/>
      <w:bookmarkStart w:id="111" w:name="_Toc8806290"/>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t xml:space="preserve"> - TSAL Specifications</w:t>
      </w:r>
      <w:bookmarkEnd w:id="109"/>
      <w:bookmarkEnd w:id="110"/>
      <w:bookmarkEnd w:id="111"/>
    </w:p>
    <w:p w14:paraId="49D0D556" w14:textId="13A69F3F" w:rsidR="00B130E2" w:rsidRDefault="6DD62A58" w:rsidP="0B5E7659">
      <w:pPr>
        <w:pStyle w:val="Heading3"/>
      </w:pPr>
      <w:r>
        <w:lastRenderedPageBreak/>
        <w:t>TSAL Schematic</w:t>
      </w:r>
    </w:p>
    <w:p w14:paraId="765EF8C8" w14:textId="12DEEC95" w:rsidR="00AB06DA" w:rsidRDefault="002A5AFD" w:rsidP="00AB06DA">
      <w:pPr>
        <w:keepNext/>
      </w:pPr>
      <w:r>
        <w:rPr>
          <w:noProof/>
        </w:rPr>
        <w:drawing>
          <wp:inline distT="0" distB="0" distL="0" distR="0" wp14:anchorId="0D26CF99" wp14:editId="6313F847">
            <wp:extent cx="5943600" cy="438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87850"/>
                    </a:xfrm>
                    <a:prstGeom prst="rect">
                      <a:avLst/>
                    </a:prstGeom>
                  </pic:spPr>
                </pic:pic>
              </a:graphicData>
            </a:graphic>
          </wp:inline>
        </w:drawing>
      </w:r>
    </w:p>
    <w:p w14:paraId="469C604A" w14:textId="534BA898" w:rsidR="00AB06DA" w:rsidRDefault="00AB06DA" w:rsidP="00AB06DA">
      <w:pPr>
        <w:pStyle w:val="Caption"/>
      </w:pPr>
      <w:bookmarkStart w:id="112" w:name="_Toc535246922"/>
      <w:bookmarkStart w:id="113" w:name="_Toc535248149"/>
      <w:bookmarkStart w:id="114" w:name="_Toc535249075"/>
      <w:bookmarkStart w:id="115" w:name="_Toc8806318"/>
      <w:r>
        <w:t xml:space="preserve">Figure </w:t>
      </w:r>
      <w:r w:rsidRPr="5687635D">
        <w:fldChar w:fldCharType="begin"/>
      </w:r>
      <w:r>
        <w:rPr>
          <w:noProof/>
        </w:rPr>
        <w:instrText xml:space="preserve"> STYLEREF 1 \s </w:instrText>
      </w:r>
      <w:r w:rsidRPr="5687635D">
        <w:fldChar w:fldCharType="separate"/>
      </w:r>
      <w:r w:rsidR="0013073A">
        <w:rPr>
          <w:noProof/>
        </w:rPr>
        <w:t>4</w:t>
      </w:r>
      <w:r w:rsidRPr="5687635D">
        <w:fldChar w:fldCharType="end"/>
      </w:r>
      <w:r>
        <w:noBreakHyphen/>
      </w:r>
      <w:r w:rsidRPr="5687635D">
        <w:fldChar w:fldCharType="begin"/>
      </w:r>
      <w:r>
        <w:rPr>
          <w:noProof/>
        </w:rPr>
        <w:instrText xml:space="preserve"> SEQ Figure \* ARABIC \s 1 </w:instrText>
      </w:r>
      <w:r w:rsidRPr="5687635D">
        <w:fldChar w:fldCharType="separate"/>
      </w:r>
      <w:r w:rsidR="0013073A">
        <w:rPr>
          <w:noProof/>
        </w:rPr>
        <w:t>1</w:t>
      </w:r>
      <w:r w:rsidRPr="5687635D">
        <w:fldChar w:fldCharType="end"/>
      </w:r>
      <w:r>
        <w:t xml:space="preserve"> - HV Sensing Circuit</w:t>
      </w:r>
      <w:bookmarkEnd w:id="112"/>
      <w:bookmarkEnd w:id="113"/>
      <w:bookmarkEnd w:id="114"/>
      <w:bookmarkEnd w:id="115"/>
    </w:p>
    <w:p w14:paraId="064D4A37" w14:textId="7E3ADAAF" w:rsidR="002638C7" w:rsidRPr="002638C7" w:rsidRDefault="00ED034B" w:rsidP="00ED034B">
      <w:pPr>
        <w:pStyle w:val="Change"/>
      </w:pPr>
      <w:r>
        <w:t xml:space="preserve">U$19 Part number is </w:t>
      </w:r>
      <w:r w:rsidR="00DC52DD">
        <w:t>I</w:t>
      </w:r>
      <w:r w:rsidR="004C7CCC">
        <w:t>XC</w:t>
      </w:r>
      <w:r w:rsidR="00DC52DD">
        <w:t>Y10M90S</w:t>
      </w:r>
      <w:r w:rsidR="004C7CCC">
        <w:t xml:space="preserve"> </w:t>
      </w:r>
      <w:hyperlink r:id="rId44" w:history="1">
        <w:r w:rsidR="004C7CCC">
          <w:rPr>
            <w:rStyle w:val="Hyperlink"/>
          </w:rPr>
          <w:t>datasheet</w:t>
        </w:r>
      </w:hyperlink>
      <w:r w:rsidR="004C7CCC">
        <w:t>.</w:t>
      </w:r>
      <w:r w:rsidR="00BF4888">
        <w:t xml:space="preserve"> </w:t>
      </w:r>
      <w:r w:rsidR="00217E29">
        <w:t xml:space="preserve">HV+ Dry and HV- Dry are the motor controller side of the </w:t>
      </w:r>
      <w:r w:rsidR="001C6FD6">
        <w:t>AIR’s</w:t>
      </w:r>
      <w:r w:rsidR="00217E29">
        <w:t xml:space="preserve">. </w:t>
      </w:r>
    </w:p>
    <w:p w14:paraId="5ACE33DA" w14:textId="23725577" w:rsidR="6DD62A58" w:rsidRDefault="6DD62A58" w:rsidP="00AB06DA">
      <w:pPr>
        <w:keepNext/>
        <w:jc w:val="center"/>
      </w:pPr>
    </w:p>
    <w:p w14:paraId="327D0720" w14:textId="3A02C8B2" w:rsidR="4152B347" w:rsidRDefault="6DD62A58" w:rsidP="4152B347">
      <w:pPr>
        <w:pStyle w:val="Instructions"/>
        <w:jc w:val="center"/>
      </w:pPr>
      <w:r>
        <w:rPr>
          <w:noProof/>
          <w:lang w:val="en-CA" w:eastAsia="en-CA"/>
        </w:rPr>
        <w:drawing>
          <wp:inline distT="0" distB="0" distL="0" distR="0" wp14:anchorId="4306423C" wp14:editId="5F687307">
            <wp:extent cx="5624428" cy="5241743"/>
            <wp:effectExtent l="0" t="0" r="0" b="0"/>
            <wp:docPr id="3872008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rcRect t="3339" r="7086"/>
                    <a:stretch>
                      <a:fillRect/>
                    </a:stretch>
                  </pic:blipFill>
                  <pic:spPr>
                    <a:xfrm>
                      <a:off x="0" y="0"/>
                      <a:ext cx="5624428" cy="5241743"/>
                    </a:xfrm>
                    <a:prstGeom prst="rect">
                      <a:avLst/>
                    </a:prstGeom>
                  </pic:spPr>
                </pic:pic>
              </a:graphicData>
            </a:graphic>
          </wp:inline>
        </w:drawing>
      </w:r>
    </w:p>
    <w:p w14:paraId="49F93FC5" w14:textId="72FF39D6" w:rsidR="7221118D" w:rsidRDefault="7221118D" w:rsidP="7221118D"/>
    <w:p w14:paraId="7E0EDE98" w14:textId="52BA6D16" w:rsidR="00FA6039" w:rsidRDefault="00FD2B10" w:rsidP="0098602C">
      <w:pPr>
        <w:pStyle w:val="Caption"/>
      </w:pPr>
      <w:bookmarkStart w:id="116" w:name="_Toc494397982"/>
      <w:bookmarkStart w:id="117" w:name="_Toc535246923"/>
      <w:bookmarkStart w:id="118" w:name="_Toc535248150"/>
      <w:bookmarkStart w:id="119" w:name="_Toc535249076"/>
      <w:bookmarkStart w:id="120" w:name="_Toc8806319"/>
      <w:r>
        <w:t xml:space="preserve">Figure </w:t>
      </w:r>
      <w:r w:rsidR="00342836" w:rsidRPr="68390017">
        <w:fldChar w:fldCharType="begin"/>
      </w:r>
      <w:r w:rsidR="00342836">
        <w:rPr>
          <w:noProof/>
        </w:rPr>
        <w:instrText xml:space="preserve"> STYLEREF 1 \s </w:instrText>
      </w:r>
      <w:r w:rsidR="00342836" w:rsidRPr="68390017">
        <w:fldChar w:fldCharType="separate"/>
      </w:r>
      <w:r w:rsidR="00492221">
        <w:rPr>
          <w:noProof/>
        </w:rPr>
        <w:t>4</w:t>
      </w:r>
      <w:r w:rsidR="00342836" w:rsidRPr="68390017">
        <w:fldChar w:fldCharType="end"/>
      </w:r>
      <w:r w:rsidR="007019C6">
        <w:noBreakHyphen/>
      </w:r>
      <w:r w:rsidR="00342836" w:rsidRPr="68390017">
        <w:fldChar w:fldCharType="begin"/>
      </w:r>
      <w:r w:rsidR="00342836">
        <w:rPr>
          <w:noProof/>
        </w:rPr>
        <w:instrText xml:space="preserve"> SEQ Figure \* ARABIC \s 1 </w:instrText>
      </w:r>
      <w:r w:rsidR="00342836" w:rsidRPr="68390017">
        <w:fldChar w:fldCharType="separate"/>
      </w:r>
      <w:r w:rsidR="00BD789D">
        <w:rPr>
          <w:noProof/>
        </w:rPr>
        <w:t>2</w:t>
      </w:r>
      <w:r w:rsidR="00342836" w:rsidRPr="68390017">
        <w:fldChar w:fldCharType="end"/>
      </w:r>
      <w:r>
        <w:t xml:space="preserve"> - TSAL Circuit Schematic</w:t>
      </w:r>
      <w:bookmarkEnd w:id="116"/>
      <w:bookmarkEnd w:id="117"/>
      <w:bookmarkEnd w:id="118"/>
      <w:bookmarkEnd w:id="119"/>
      <w:bookmarkEnd w:id="120"/>
    </w:p>
    <w:p w14:paraId="62696D19" w14:textId="7EBCF1D5" w:rsidR="1069403C" w:rsidRDefault="7221118D" w:rsidP="00EF5689">
      <w:pPr>
        <w:pStyle w:val="Change"/>
      </w:pPr>
      <w:r w:rsidRPr="7221118D">
        <w:t xml:space="preserve">The HV detection circuit works by means of the current regulators on the high voltage </w:t>
      </w:r>
      <w:r w:rsidR="1069403C">
        <w:t xml:space="preserve">side of the HVIB. The current regulators are coupled with an </w:t>
      </w:r>
      <w:proofErr w:type="spellStart"/>
      <w:r w:rsidR="1069403C">
        <w:t>opto</w:t>
      </w:r>
      <w:proofErr w:type="spellEnd"/>
      <w:r w:rsidR="1069403C">
        <w:t xml:space="preserve"> isolators to transmit the signals to the LV side of the board. These sensing circuits have their sense leads attached on both poles of the </w:t>
      </w:r>
      <w:r w:rsidR="001C6FD6">
        <w:t>AIR’s</w:t>
      </w:r>
      <w:r w:rsidR="1069403C">
        <w:t xml:space="preserve"> and measure between </w:t>
      </w:r>
      <w:r w:rsidR="5DFE75D5">
        <w:t>HV+ Dry and HV- Dry (dry pole sense</w:t>
      </w:r>
      <w:r w:rsidR="6A4D5200">
        <w:t>)</w:t>
      </w:r>
      <w:r w:rsidR="00EF5689">
        <w:t>,</w:t>
      </w:r>
    </w:p>
    <w:p w14:paraId="0CD35959" w14:textId="5AD43D7B" w:rsidR="7221118D" w:rsidRDefault="7221118D" w:rsidP="7221118D"/>
    <w:p w14:paraId="2EDBD4CB" w14:textId="77777777" w:rsidR="008F7BB4" w:rsidRDefault="008F7BB4">
      <w:pPr>
        <w:rPr>
          <w:rFonts w:eastAsiaTheme="majorEastAsia" w:cstheme="majorBidi"/>
          <w:color w:val="1F4D78" w:themeColor="accent1" w:themeShade="7F"/>
        </w:rPr>
      </w:pPr>
      <w:r>
        <w:br w:type="page"/>
      </w:r>
    </w:p>
    <w:p w14:paraId="18A8BB56" w14:textId="24B42AD4" w:rsidR="002A37F2" w:rsidRPr="00653B6B" w:rsidRDefault="6DD62A58" w:rsidP="002A37F2">
      <w:pPr>
        <w:pStyle w:val="Heading3"/>
      </w:pPr>
      <w:r>
        <w:lastRenderedPageBreak/>
        <w:t>TSAL Location</w:t>
      </w:r>
    </w:p>
    <w:p w14:paraId="4865161B" w14:textId="5BF2A4CD" w:rsidR="5687635D" w:rsidRDefault="5687635D" w:rsidP="5687635D">
      <w:r>
        <w:t>The TSAL circuit is located on the roll hoop and is mounted as shown below:</w:t>
      </w:r>
    </w:p>
    <w:p w14:paraId="2D776434" w14:textId="28EA0DF8" w:rsidR="00AB06DA" w:rsidRDefault="00BC3C42" w:rsidP="00AB06DA">
      <w:pPr>
        <w:pStyle w:val="Instructions"/>
        <w:keepNext/>
      </w:pPr>
      <w:r>
        <w:rPr>
          <w:noProof/>
          <w:lang w:val="en-CA" w:eastAsia="en-CA"/>
        </w:rPr>
        <w:drawing>
          <wp:inline distT="0" distB="0" distL="0" distR="0" wp14:anchorId="47586ECD" wp14:editId="044DFAF2">
            <wp:extent cx="5943600"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33470"/>
                    </a:xfrm>
                    <a:prstGeom prst="rect">
                      <a:avLst/>
                    </a:prstGeom>
                  </pic:spPr>
                </pic:pic>
              </a:graphicData>
            </a:graphic>
          </wp:inline>
        </w:drawing>
      </w:r>
    </w:p>
    <w:p w14:paraId="61C04BAF" w14:textId="7346B787" w:rsidR="00AB06DA" w:rsidRPr="00C31DFB" w:rsidRDefault="00AB06DA" w:rsidP="00C31DFB">
      <w:pPr>
        <w:pStyle w:val="Caption"/>
      </w:pPr>
      <w:bookmarkStart w:id="121" w:name="_Toc535246924"/>
      <w:bookmarkStart w:id="122" w:name="_Toc535248151"/>
      <w:bookmarkStart w:id="123" w:name="_Toc535249077"/>
      <w:bookmarkStart w:id="124" w:name="_Toc8806320"/>
      <w:r w:rsidRPr="00C31DFB">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4</w:t>
      </w:r>
      <w:r w:rsidR="003D51D1">
        <w:rPr>
          <w:noProof/>
        </w:rPr>
        <w:fldChar w:fldCharType="end"/>
      </w:r>
      <w:r w:rsidRPr="00C31DFB">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3</w:t>
      </w:r>
      <w:r w:rsidR="003D51D1">
        <w:rPr>
          <w:noProof/>
        </w:rPr>
        <w:fldChar w:fldCharType="end"/>
      </w:r>
      <w:r w:rsidRPr="00C31DFB">
        <w:t xml:space="preserve"> - TSAL Location on </w:t>
      </w:r>
      <w:proofErr w:type="spellStart"/>
      <w:r w:rsidRPr="00C31DFB">
        <w:t>Rollhoop</w:t>
      </w:r>
      <w:bookmarkEnd w:id="121"/>
      <w:bookmarkEnd w:id="122"/>
      <w:bookmarkEnd w:id="123"/>
      <w:bookmarkEnd w:id="124"/>
      <w:proofErr w:type="spellEnd"/>
    </w:p>
    <w:p w14:paraId="19079572" w14:textId="37CFC6D9" w:rsidR="00FB6E76" w:rsidRDefault="00FB6E76" w:rsidP="4152B347">
      <w:pPr>
        <w:pStyle w:val="Instructions"/>
      </w:pPr>
    </w:p>
    <w:bookmarkStart w:id="125" w:name="_Toc494397984"/>
    <w:p w14:paraId="2E15101C" w14:textId="30638E18" w:rsidR="00CA5E90" w:rsidRDefault="00CA5E90" w:rsidP="00CA5E90">
      <w:pPr>
        <w:pStyle w:val="Instructions"/>
        <w:jc w:val="center"/>
      </w:pPr>
      <w:r w:rsidRPr="001720B1">
        <w:rPr>
          <w:noProof/>
          <w:lang w:val="en-CA" w:eastAsia="en-CA"/>
        </w:rPr>
        <mc:AlternateContent>
          <mc:Choice Requires="wps">
            <w:drawing>
              <wp:anchor distT="0" distB="0" distL="114300" distR="114300" simplePos="0" relativeHeight="251658270" behindDoc="0" locked="0" layoutInCell="1" allowOverlap="1" wp14:anchorId="12E3459C" wp14:editId="79BD5258">
                <wp:simplePos x="0" y="0"/>
                <wp:positionH relativeFrom="column">
                  <wp:posOffset>3811979</wp:posOffset>
                </wp:positionH>
                <wp:positionV relativeFrom="paragraph">
                  <wp:posOffset>2103640</wp:posOffset>
                </wp:positionV>
                <wp:extent cx="1056904" cy="522110"/>
                <wp:effectExtent l="38100" t="19050" r="10160" b="49530"/>
                <wp:wrapNone/>
                <wp:docPr id="42" name="Straight Arrow Connector 42"/>
                <wp:cNvGraphicFramePr/>
                <a:graphic xmlns:a="http://schemas.openxmlformats.org/drawingml/2006/main">
                  <a:graphicData uri="http://schemas.microsoft.com/office/word/2010/wordprocessingShape">
                    <wps:wsp>
                      <wps:cNvCnPr/>
                      <wps:spPr>
                        <a:xfrm flipH="1">
                          <a:off x="0" y="0"/>
                          <a:ext cx="1056904" cy="52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87B61BF" id="Straight Arrow Connector 42" o:spid="_x0000_s1026" type="#_x0000_t32" style="position:absolute;margin-left:300.15pt;margin-top:165.65pt;width:83.2pt;height:41.1pt;flip:x;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" strokecolor="red" strokeweight="2.25pt">
                <v:stroke endarrow="block" joinstyle="miter"/>
              </v:shape>
            </w:pict>
          </mc:Fallback>
        </mc:AlternateContent>
      </w:r>
      <w:r w:rsidRPr="001720B1">
        <w:rPr>
          <w:noProof/>
          <w:lang w:val="en-CA" w:eastAsia="en-CA"/>
        </w:rPr>
        <mc:AlternateContent>
          <mc:Choice Requires="wps">
            <w:drawing>
              <wp:anchor distT="0" distB="0" distL="114300" distR="114300" simplePos="0" relativeHeight="251658271" behindDoc="0" locked="0" layoutInCell="1" allowOverlap="1" wp14:anchorId="6D0EE2E3" wp14:editId="5EFD7486">
                <wp:simplePos x="0" y="0"/>
                <wp:positionH relativeFrom="column">
                  <wp:posOffset>4933068</wp:posOffset>
                </wp:positionH>
                <wp:positionV relativeFrom="paragraph">
                  <wp:posOffset>1929187</wp:posOffset>
                </wp:positionV>
                <wp:extent cx="1536700" cy="39370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45116557" w14:textId="211E82A7" w:rsidR="00E729F8" w:rsidRPr="00E26603" w:rsidRDefault="00E729F8" w:rsidP="001720B1">
                            <w:pPr>
                              <w:rPr>
                                <w:b/>
                                <w:color w:val="FF0000"/>
                                <w:sz w:val="32"/>
                              </w:rPr>
                            </w:pPr>
                            <w:r>
                              <w:rPr>
                                <w:b/>
                                <w:color w:val="FF0000"/>
                                <w:sz w:val="32"/>
                              </w:rPr>
                              <w:t>TSAL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EE2E3" id="Text Box 43" o:spid="_x0000_s1034" type="#_x0000_t202" style="position:absolute;left:0;text-align:left;margin-left:388.45pt;margin-top:151.9pt;width:121pt;height:3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" filled="f" stroked="f" strokeweight=".5pt">
                <v:textbox>
                  <w:txbxContent>
                    <w:p w14:paraId="45116557" w14:textId="211E82A7" w:rsidR="00E729F8" w:rsidRPr="00E26603" w:rsidRDefault="00E729F8" w:rsidP="001720B1">
                      <w:pPr>
                        <w:rPr>
                          <w:b/>
                          <w:color w:val="FF0000"/>
                          <w:sz w:val="32"/>
                        </w:rPr>
                      </w:pPr>
                      <w:r>
                        <w:rPr>
                          <w:b/>
                          <w:color w:val="FF0000"/>
                          <w:sz w:val="32"/>
                        </w:rPr>
                        <w:t>TSAL Circuit</w:t>
                      </w:r>
                    </w:p>
                  </w:txbxContent>
                </v:textbox>
              </v:shape>
            </w:pict>
          </mc:Fallback>
        </mc:AlternateContent>
      </w:r>
      <w:r>
        <w:rPr>
          <w:noProof/>
        </w:rPr>
        <w:drawing>
          <wp:inline distT="0" distB="0" distL="0" distR="0" wp14:anchorId="64E0C7CC" wp14:editId="294B7F02">
            <wp:extent cx="4289966" cy="35625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1804" cy="3580732"/>
                    </a:xfrm>
                    <a:prstGeom prst="rect">
                      <a:avLst/>
                    </a:prstGeom>
                  </pic:spPr>
                </pic:pic>
              </a:graphicData>
            </a:graphic>
          </wp:inline>
        </w:drawing>
      </w:r>
    </w:p>
    <w:p w14:paraId="21B6353F" w14:textId="61E4E150" w:rsidR="00FD2B10" w:rsidRPr="00653B6B" w:rsidRDefault="00FD2B10" w:rsidP="00833872">
      <w:pPr>
        <w:pStyle w:val="Change"/>
      </w:pPr>
      <w:bookmarkStart w:id="126" w:name="_Toc535246925"/>
      <w:bookmarkStart w:id="127" w:name="_Toc535248152"/>
      <w:bookmarkStart w:id="128" w:name="_Toc535249078"/>
      <w:bookmarkStart w:id="129" w:name="_Toc8806321"/>
      <w:r>
        <w:t xml:space="preserve">Figure </w:t>
      </w:r>
      <w:r w:rsidR="00342836">
        <w:fldChar w:fldCharType="begin"/>
      </w:r>
      <w:r w:rsidR="00342836">
        <w:rPr>
          <w:noProof/>
        </w:rPr>
        <w:instrText xml:space="preserve"> STYLEREF 1 \s </w:instrText>
      </w:r>
      <w:r w:rsidR="00342836">
        <w:fldChar w:fldCharType="separate"/>
      </w:r>
      <w:r w:rsidR="00492221">
        <w:rPr>
          <w:noProof/>
        </w:rPr>
        <w:t>4</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4</w:t>
      </w:r>
      <w:r w:rsidR="00342836">
        <w:fldChar w:fldCharType="end"/>
      </w:r>
      <w:r>
        <w:t xml:space="preserve"> - TSAL Component Locations</w:t>
      </w:r>
      <w:bookmarkEnd w:id="125"/>
      <w:bookmarkEnd w:id="126"/>
      <w:bookmarkEnd w:id="127"/>
      <w:bookmarkEnd w:id="128"/>
      <w:bookmarkEnd w:id="129"/>
    </w:p>
    <w:p w14:paraId="39C160F3" w14:textId="0DA6473C" w:rsidR="002A37F2" w:rsidRPr="00653B6B" w:rsidRDefault="002A37F2" w:rsidP="002A37F2">
      <w:pPr>
        <w:pStyle w:val="Heading2"/>
      </w:pPr>
      <w:bookmarkStart w:id="130" w:name="_Toc534917765"/>
      <w:bookmarkStart w:id="131" w:name="_Toc535256526"/>
      <w:bookmarkStart w:id="132" w:name="_Toc7368227"/>
      <w:r w:rsidRPr="00653B6B">
        <w:lastRenderedPageBreak/>
        <w:t>Measurement Points</w:t>
      </w:r>
      <w:bookmarkEnd w:id="130"/>
      <w:bookmarkEnd w:id="131"/>
      <w:bookmarkEnd w:id="132"/>
    </w:p>
    <w:p w14:paraId="6C1E1659" w14:textId="2864FC2E" w:rsidR="00300CD8" w:rsidRPr="00300CD8" w:rsidRDefault="5B46F8AE" w:rsidP="7221118D">
      <w:pPr>
        <w:pStyle w:val="Heading3"/>
      </w:pPr>
      <w:r>
        <w:t>Measurement Point Specifications</w:t>
      </w:r>
    </w:p>
    <w:p w14:paraId="0E8E36C8" w14:textId="4E6ACC6C" w:rsidR="5B46F8AE" w:rsidRDefault="5B46F8AE" w:rsidP="5B46F8AE">
      <w:pPr>
        <w:rPr>
          <w:color w:val="FF0000"/>
        </w:rPr>
      </w:pPr>
    </w:p>
    <w:tbl>
      <w:tblPr>
        <w:tblStyle w:val="TableGrid"/>
        <w:tblW w:w="0" w:type="auto"/>
        <w:tblLook w:val="04A0" w:firstRow="1" w:lastRow="0" w:firstColumn="1" w:lastColumn="0" w:noHBand="0" w:noVBand="1"/>
      </w:tblPr>
      <w:tblGrid>
        <w:gridCol w:w="1797"/>
        <w:gridCol w:w="4768"/>
      </w:tblGrid>
      <w:tr w:rsidR="000F6726" w:rsidRPr="00653B6B" w14:paraId="4C0CE137" w14:textId="77777777" w:rsidTr="7221118D">
        <w:trPr>
          <w:cantSplit/>
        </w:trPr>
        <w:tc>
          <w:tcPr>
            <w:tcW w:w="1797" w:type="dxa"/>
          </w:tcPr>
          <w:p w14:paraId="332B30D3" w14:textId="77777777" w:rsidR="000F6726" w:rsidRPr="00653B6B" w:rsidRDefault="7221118D" w:rsidP="7221118D">
            <w:pPr>
              <w:keepNext/>
            </w:pPr>
            <w:r w:rsidRPr="7221118D">
              <w:t>Make / Model</w:t>
            </w:r>
            <w:r>
              <w:t>:</w:t>
            </w:r>
          </w:p>
        </w:tc>
        <w:tc>
          <w:tcPr>
            <w:tcW w:w="4768" w:type="dxa"/>
          </w:tcPr>
          <w:p w14:paraId="43D55B80" w14:textId="11E89398" w:rsidR="000F6726" w:rsidRPr="00653B6B" w:rsidRDefault="7221118D" w:rsidP="7221118D">
            <w:r w:rsidRPr="7221118D">
              <w:t>Tenma 76-1658</w:t>
            </w:r>
          </w:p>
        </w:tc>
      </w:tr>
      <w:tr w:rsidR="000F6726" w:rsidRPr="00653B6B" w14:paraId="60781269" w14:textId="77777777" w:rsidTr="7221118D">
        <w:trPr>
          <w:cantSplit/>
        </w:trPr>
        <w:tc>
          <w:tcPr>
            <w:tcW w:w="1797" w:type="dxa"/>
          </w:tcPr>
          <w:p w14:paraId="51F5B630" w14:textId="77777777" w:rsidR="000F6726" w:rsidRPr="00653B6B" w:rsidRDefault="7221118D" w:rsidP="7221118D">
            <w:pPr>
              <w:keepNext/>
            </w:pPr>
            <w:r w:rsidRPr="7221118D">
              <w:t>Voltage Rating</w:t>
            </w:r>
            <w:r>
              <w:t>:</w:t>
            </w:r>
          </w:p>
        </w:tc>
        <w:tc>
          <w:tcPr>
            <w:tcW w:w="4768" w:type="dxa"/>
          </w:tcPr>
          <w:p w14:paraId="4D9EF260" w14:textId="77777777" w:rsidR="000F6726" w:rsidRPr="00653B6B" w:rsidRDefault="7221118D" w:rsidP="7221118D">
            <w:r w:rsidRPr="7221118D">
              <w:t>600V</w:t>
            </w:r>
          </w:p>
        </w:tc>
      </w:tr>
      <w:tr w:rsidR="000F6726" w:rsidRPr="00653B6B" w14:paraId="1AFADCD5" w14:textId="77777777" w:rsidTr="7221118D">
        <w:trPr>
          <w:cantSplit/>
        </w:trPr>
        <w:tc>
          <w:tcPr>
            <w:tcW w:w="1797" w:type="dxa"/>
          </w:tcPr>
          <w:p w14:paraId="5C539854" w14:textId="77777777" w:rsidR="000F6726" w:rsidRPr="00653B6B" w:rsidRDefault="7221118D" w:rsidP="7221118D">
            <w:pPr>
              <w:keepNext/>
            </w:pPr>
            <w:r w:rsidRPr="7221118D">
              <w:t>Datasheet</w:t>
            </w:r>
            <w:r>
              <w:t>:</w:t>
            </w:r>
          </w:p>
        </w:tc>
        <w:tc>
          <w:tcPr>
            <w:tcW w:w="4768" w:type="dxa"/>
          </w:tcPr>
          <w:p w14:paraId="7FB26C5B" w14:textId="2471F20E" w:rsidR="000F6726" w:rsidRPr="00653B6B" w:rsidRDefault="00545D17" w:rsidP="7221118D">
            <w:hyperlink r:id="rId48">
              <w:r w:rsidR="7221118D" w:rsidRPr="7221118D">
                <w:rPr>
                  <w:rStyle w:val="Hyperlink"/>
                </w:rPr>
                <w:t>Datasheet</w:t>
              </w:r>
            </w:hyperlink>
          </w:p>
        </w:tc>
      </w:tr>
    </w:tbl>
    <w:p w14:paraId="790C665B" w14:textId="605602EF" w:rsidR="00B130E2" w:rsidRPr="00653B6B" w:rsidRDefault="00653B6B" w:rsidP="00653B6B">
      <w:pPr>
        <w:pStyle w:val="Caption"/>
      </w:pPr>
      <w:bookmarkStart w:id="133" w:name="_Toc535246748"/>
      <w:bookmarkStart w:id="134" w:name="_Toc535248635"/>
      <w:bookmarkStart w:id="135" w:name="_Toc8806291"/>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t xml:space="preserve"> - Measurement Point Specifications</w:t>
      </w:r>
      <w:bookmarkEnd w:id="133"/>
      <w:bookmarkEnd w:id="134"/>
      <w:bookmarkEnd w:id="135"/>
    </w:p>
    <w:p w14:paraId="18337D5B" w14:textId="77777777" w:rsidR="002A37F2" w:rsidRPr="00653B6B" w:rsidRDefault="5B46F8AE" w:rsidP="002A37F2">
      <w:pPr>
        <w:pStyle w:val="Heading3"/>
      </w:pPr>
      <w:r>
        <w:t>Measurement Point Location</w:t>
      </w:r>
    </w:p>
    <w:p w14:paraId="2E2FBFC5" w14:textId="2F11952B" w:rsidR="00B130E2" w:rsidRDefault="00B130E2" w:rsidP="000F6726">
      <w:pPr>
        <w:pStyle w:val="Instructions"/>
      </w:pPr>
    </w:p>
    <w:p w14:paraId="2959E126" w14:textId="19174EFA" w:rsidR="5B46F8AE" w:rsidRDefault="00C027DE" w:rsidP="5B46F8AE">
      <w:pPr>
        <w:pStyle w:val="Instructions"/>
      </w:pPr>
      <w:r>
        <w:rPr>
          <w:noProof/>
          <w:lang w:val="en-CA" w:eastAsia="en-CA"/>
        </w:rPr>
        <mc:AlternateContent>
          <mc:Choice Requires="wps">
            <w:drawing>
              <wp:anchor distT="0" distB="0" distL="114300" distR="114300" simplePos="0" relativeHeight="251658267" behindDoc="0" locked="0" layoutInCell="1" allowOverlap="1" wp14:anchorId="2E3D8E62" wp14:editId="76CD9A1F">
                <wp:simplePos x="0" y="0"/>
                <wp:positionH relativeFrom="column">
                  <wp:posOffset>2652395</wp:posOffset>
                </wp:positionH>
                <wp:positionV relativeFrom="paragraph">
                  <wp:posOffset>1694815</wp:posOffset>
                </wp:positionV>
                <wp:extent cx="271462" cy="171450"/>
                <wp:effectExtent l="0" t="0" r="14605" b="19050"/>
                <wp:wrapNone/>
                <wp:docPr id="35" name="Rectangle 35"/>
                <wp:cNvGraphicFramePr/>
                <a:graphic xmlns:a="http://schemas.openxmlformats.org/drawingml/2006/main">
                  <a:graphicData uri="http://schemas.microsoft.com/office/word/2010/wordprocessingShape">
                    <wps:wsp>
                      <wps:cNvSpPr/>
                      <wps:spPr>
                        <a:xfrm>
                          <a:off x="0" y="0"/>
                          <a:ext cx="271462"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5" style="position:absolute;margin-left:208.85pt;margin-top:133.45pt;width:21.35pt;height:13.5pt;z-index:25165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514E4A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"/>
            </w:pict>
          </mc:Fallback>
        </mc:AlternateContent>
      </w:r>
      <w:r>
        <w:rPr>
          <w:noProof/>
          <w:lang w:val="en-CA" w:eastAsia="en-CA"/>
        </w:rPr>
        <mc:AlternateContent>
          <mc:Choice Requires="wps">
            <w:drawing>
              <wp:anchor distT="0" distB="0" distL="114300" distR="114300" simplePos="0" relativeHeight="251658255" behindDoc="0" locked="0" layoutInCell="1" allowOverlap="1" wp14:anchorId="2237130D" wp14:editId="27C10027">
                <wp:simplePos x="0" y="0"/>
                <wp:positionH relativeFrom="column">
                  <wp:posOffset>3281363</wp:posOffset>
                </wp:positionH>
                <wp:positionV relativeFrom="paragraph">
                  <wp:posOffset>2384108</wp:posOffset>
                </wp:positionV>
                <wp:extent cx="1536700" cy="39370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59DFC406" w14:textId="1D1CFAFC" w:rsidR="00E26603" w:rsidRPr="00E26603" w:rsidRDefault="00E729F8">
                            <w:pPr>
                              <w:rPr>
                                <w:b/>
                                <w:color w:val="FF0000"/>
                                <w:sz w:val="32"/>
                              </w:rPr>
                            </w:pPr>
                            <w:r>
                              <w:rPr>
                                <w:b/>
                                <w:color w:val="FF0000"/>
                                <w:sz w:val="32"/>
                              </w:rPr>
                              <w:t>TSMP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7130D" id="Text Box 13" o:spid="_x0000_s1035" type="#_x0000_t202" style="position:absolute;margin-left:258.4pt;margin-top:187.75pt;width:121pt;height:3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" filled="f" stroked="f" strokeweight=".5pt">
                <v:textbox>
                  <w:txbxContent>
                    <w:p w14:paraId="59DFC406" w14:textId="1D1CFAFC" w:rsidR="00E26603" w:rsidRPr="00E26603" w:rsidRDefault="00E729F8">
                      <w:pPr>
                        <w:rPr>
                          <w:b/>
                          <w:color w:val="FF0000"/>
                          <w:sz w:val="32"/>
                        </w:rPr>
                      </w:pPr>
                      <w:r>
                        <w:rPr>
                          <w:b/>
                          <w:color w:val="FF0000"/>
                          <w:sz w:val="32"/>
                        </w:rPr>
                        <w:t>TSMP</w:t>
                      </w:r>
                    </w:p>
                  </w:txbxContent>
                </v:textbox>
              </v:shape>
            </w:pict>
          </mc:Fallback>
        </mc:AlternateContent>
      </w:r>
      <w:r>
        <w:rPr>
          <w:noProof/>
          <w:lang w:val="en-CA" w:eastAsia="en-CA"/>
        </w:rPr>
        <mc:AlternateContent>
          <mc:Choice Requires="wps">
            <w:drawing>
              <wp:anchor distT="0" distB="0" distL="114300" distR="114300" simplePos="0" relativeHeight="251658254" behindDoc="0" locked="0" layoutInCell="1" allowOverlap="1" wp14:anchorId="4B2FDD39" wp14:editId="3D3AFC19">
                <wp:simplePos x="0" y="0"/>
                <wp:positionH relativeFrom="column">
                  <wp:posOffset>2814637</wp:posOffset>
                </wp:positionH>
                <wp:positionV relativeFrom="paragraph">
                  <wp:posOffset>1888808</wp:posOffset>
                </wp:positionV>
                <wp:extent cx="508000" cy="603250"/>
                <wp:effectExtent l="38100" t="38100" r="25400" b="25400"/>
                <wp:wrapNone/>
                <wp:docPr id="12" name="Straight Arrow Connector 12"/>
                <wp:cNvGraphicFramePr/>
                <a:graphic xmlns:a="http://schemas.openxmlformats.org/drawingml/2006/main">
                  <a:graphicData uri="http://schemas.microsoft.com/office/word/2010/wordprocessingShape">
                    <wps:wsp>
                      <wps:cNvCnPr/>
                      <wps:spPr>
                        <a:xfrm flipH="1" flipV="1">
                          <a:off x="0" y="0"/>
                          <a:ext cx="508000" cy="6032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12" style="position:absolute;margin-left:221.6pt;margin-top:148.75pt;width:40pt;height:47.5pt;flip:x y;z-index:25165825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" w14:anchorId="12447170">
                <v:stroke joinstyle="miter" endarrow="block"/>
              </v:shape>
            </w:pict>
          </mc:Fallback>
        </mc:AlternateContent>
      </w:r>
      <w:r w:rsidR="5B46F8AE">
        <w:rPr>
          <w:noProof/>
          <w:lang w:val="en-CA" w:eastAsia="en-CA"/>
        </w:rPr>
        <w:drawing>
          <wp:inline distT="0" distB="0" distL="0" distR="0" wp14:anchorId="34EC4F6A" wp14:editId="46269F23">
            <wp:extent cx="5800725" cy="3407926"/>
            <wp:effectExtent l="0" t="0" r="0" b="0"/>
            <wp:docPr id="115610438" name="Picture 11561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00725" cy="3407926"/>
                    </a:xfrm>
                    <a:prstGeom prst="rect">
                      <a:avLst/>
                    </a:prstGeom>
                  </pic:spPr>
                </pic:pic>
              </a:graphicData>
            </a:graphic>
          </wp:inline>
        </w:drawing>
      </w:r>
    </w:p>
    <w:p w14:paraId="2D4BA950" w14:textId="3D9B2F20" w:rsidR="00FD2B10" w:rsidRPr="00653B6B" w:rsidRDefault="00FD2B10" w:rsidP="00FD2B10">
      <w:pPr>
        <w:pStyle w:val="Caption"/>
      </w:pPr>
      <w:bookmarkStart w:id="136" w:name="_Toc494397985"/>
      <w:bookmarkStart w:id="137" w:name="_Toc535246926"/>
      <w:bookmarkStart w:id="138" w:name="_Toc535248153"/>
      <w:bookmarkStart w:id="139" w:name="_Toc535249079"/>
      <w:bookmarkStart w:id="140" w:name="_Toc8806322"/>
      <w:r>
        <w:t xml:space="preserve">Figure </w:t>
      </w:r>
      <w:r w:rsidR="00342836">
        <w:fldChar w:fldCharType="begin"/>
      </w:r>
      <w:r w:rsidR="00342836">
        <w:rPr>
          <w:noProof/>
        </w:rPr>
        <w:instrText xml:space="preserve"> STYLEREF 1 \s </w:instrText>
      </w:r>
      <w:r w:rsidR="00342836">
        <w:fldChar w:fldCharType="separate"/>
      </w:r>
      <w:r w:rsidR="00492221">
        <w:rPr>
          <w:noProof/>
        </w:rPr>
        <w:t>4</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5</w:t>
      </w:r>
      <w:r w:rsidR="00342836">
        <w:fldChar w:fldCharType="end"/>
      </w:r>
      <w:r>
        <w:t xml:space="preserve"> - Measurement Point Location</w:t>
      </w:r>
      <w:bookmarkEnd w:id="136"/>
      <w:bookmarkEnd w:id="137"/>
      <w:bookmarkEnd w:id="138"/>
      <w:bookmarkEnd w:id="139"/>
      <w:bookmarkEnd w:id="140"/>
    </w:p>
    <w:p w14:paraId="7DABDD7B" w14:textId="77777777" w:rsidR="002A37F2" w:rsidRPr="00653B6B" w:rsidRDefault="5B46F8AE" w:rsidP="002A37F2">
      <w:pPr>
        <w:pStyle w:val="Heading3"/>
      </w:pPr>
      <w:r>
        <w:t>Measurement Point Protection</w:t>
      </w:r>
    </w:p>
    <w:p w14:paraId="455B3C4E" w14:textId="7DD4D6EA" w:rsidR="5B46F8AE" w:rsidRDefault="5B46F8AE" w:rsidP="5B46F8AE">
      <w:pPr>
        <w:rPr>
          <w:color w:val="FF0000"/>
        </w:rPr>
      </w:pPr>
    </w:p>
    <w:p w14:paraId="29CA5BF1" w14:textId="7B093CD8" w:rsidR="074BCC86" w:rsidRDefault="3DCDB896" w:rsidP="074BCC86">
      <w:r>
        <w:t>The backing of the TSMPs as well as the GLV measuring point Is protected by a 3D printed housing. It is designed in such a way that the through air requirements are met for the distance between HV+, HV-, and GLV. Additionally, walls are printed between each contact to ensure accidental touching between contacts or fingers does not occur. On the front of the TSMP’s a cover has been 3D printed to ensure that accidental touching cannot occur and to prevent water ingress. Please see below for the front and back covers.</w:t>
      </w:r>
    </w:p>
    <w:p w14:paraId="1BFE48BE" w14:textId="77777777" w:rsidR="00AB06DA" w:rsidRDefault="5B46F8AE" w:rsidP="00AB06DA">
      <w:pPr>
        <w:pStyle w:val="Instructions"/>
        <w:keepNext/>
        <w:spacing w:line="259" w:lineRule="auto"/>
      </w:pPr>
      <w:r>
        <w:rPr>
          <w:noProof/>
          <w:lang w:val="en-CA" w:eastAsia="en-CA"/>
        </w:rPr>
        <w:lastRenderedPageBreak/>
        <w:drawing>
          <wp:inline distT="0" distB="0" distL="0" distR="0" wp14:anchorId="0D9D1AF0" wp14:editId="06AECC66">
            <wp:extent cx="5781674" cy="3083560"/>
            <wp:effectExtent l="0" t="0" r="0" b="0"/>
            <wp:docPr id="2045501497" name="Picture 204550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81674" cy="3083560"/>
                    </a:xfrm>
                    <a:prstGeom prst="rect">
                      <a:avLst/>
                    </a:prstGeom>
                  </pic:spPr>
                </pic:pic>
              </a:graphicData>
            </a:graphic>
          </wp:inline>
        </w:drawing>
      </w:r>
    </w:p>
    <w:p w14:paraId="0C5F02AA" w14:textId="68B41BAE" w:rsidR="5B46F8AE" w:rsidRDefault="00AB06DA" w:rsidP="00AB06DA">
      <w:pPr>
        <w:pStyle w:val="Caption"/>
      </w:pPr>
      <w:bookmarkStart w:id="141" w:name="_Toc535246927"/>
      <w:bookmarkStart w:id="142" w:name="_Toc535248154"/>
      <w:bookmarkStart w:id="143" w:name="_Toc535249080"/>
      <w:bookmarkStart w:id="144" w:name="_Toc8806323"/>
      <w:r>
        <w:t xml:space="preserve">Figure </w:t>
      </w:r>
      <w:r>
        <w:fldChar w:fldCharType="begin"/>
      </w:r>
      <w:r>
        <w:rPr>
          <w:noProof/>
        </w:rPr>
        <w:instrText xml:space="preserve"> STYLEREF 1 \s </w:instrText>
      </w:r>
      <w:r>
        <w:fldChar w:fldCharType="separate"/>
      </w:r>
      <w:r w:rsidR="0013073A">
        <w:rPr>
          <w:noProof/>
        </w:rPr>
        <w:t>4</w:t>
      </w:r>
      <w:r>
        <w:fldChar w:fldCharType="end"/>
      </w:r>
      <w:r>
        <w:noBreakHyphen/>
      </w:r>
      <w:r>
        <w:fldChar w:fldCharType="begin"/>
      </w:r>
      <w:r>
        <w:rPr>
          <w:noProof/>
        </w:rPr>
        <w:instrText xml:space="preserve"> SEQ Figure \* ARABIC \s 1 </w:instrText>
      </w:r>
      <w:r>
        <w:fldChar w:fldCharType="separate"/>
      </w:r>
      <w:r w:rsidR="0013073A">
        <w:rPr>
          <w:noProof/>
        </w:rPr>
        <w:t>6</w:t>
      </w:r>
      <w:r>
        <w:fldChar w:fldCharType="end"/>
      </w:r>
      <w:r>
        <w:t xml:space="preserve"> - TSMP Protection Cover</w:t>
      </w:r>
      <w:bookmarkEnd w:id="141"/>
      <w:bookmarkEnd w:id="142"/>
      <w:bookmarkEnd w:id="143"/>
      <w:bookmarkEnd w:id="144"/>
    </w:p>
    <w:p w14:paraId="61AD6B90" w14:textId="09DF2E89" w:rsidR="005F498A" w:rsidRPr="005F498A" w:rsidRDefault="5B46F8AE" w:rsidP="074BCC86">
      <w:pPr>
        <w:pStyle w:val="Heading3"/>
      </w:pPr>
      <w:r>
        <w:t>TSMP Protection Resistor</w:t>
      </w:r>
    </w:p>
    <w:p w14:paraId="59036F8D" w14:textId="4CA9E2FE" w:rsidR="5B46F8AE" w:rsidRDefault="5B46F8AE" w:rsidP="5B46F8AE">
      <w:pPr>
        <w:rPr>
          <w:color w:val="FF0000"/>
        </w:rPr>
      </w:pPr>
    </w:p>
    <w:tbl>
      <w:tblPr>
        <w:tblStyle w:val="TableGrid"/>
        <w:tblW w:w="0" w:type="auto"/>
        <w:tblLook w:val="04A0" w:firstRow="1" w:lastRow="0" w:firstColumn="1" w:lastColumn="0" w:noHBand="0" w:noVBand="1"/>
      </w:tblPr>
      <w:tblGrid>
        <w:gridCol w:w="1975"/>
        <w:gridCol w:w="3240"/>
      </w:tblGrid>
      <w:tr w:rsidR="001A7171" w:rsidRPr="00653B6B" w14:paraId="2259853C" w14:textId="77777777" w:rsidTr="5B46F8AE">
        <w:trPr>
          <w:cantSplit/>
        </w:trPr>
        <w:tc>
          <w:tcPr>
            <w:tcW w:w="1975" w:type="dxa"/>
          </w:tcPr>
          <w:p w14:paraId="11A4B101" w14:textId="77777777" w:rsidR="001A7171" w:rsidRPr="00653B6B" w:rsidRDefault="5B46F8AE" w:rsidP="5B46F8AE">
            <w:pPr>
              <w:keepNext/>
            </w:pPr>
            <w:r w:rsidRPr="5B46F8AE">
              <w:t>Make / Model</w:t>
            </w:r>
            <w:r>
              <w:t>:</w:t>
            </w:r>
          </w:p>
        </w:tc>
        <w:tc>
          <w:tcPr>
            <w:tcW w:w="3240" w:type="dxa"/>
          </w:tcPr>
          <w:p w14:paraId="31B8B7F1" w14:textId="556CC185" w:rsidR="001A7171" w:rsidRPr="00653B6B" w:rsidRDefault="001D6D66" w:rsidP="00867F20">
            <w:pPr>
              <w:pStyle w:val="Change"/>
            </w:pPr>
            <w:r>
              <w:t>TE Connectivity/</w:t>
            </w:r>
            <w:r w:rsidR="00BF6456" w:rsidRPr="00840302">
              <w:t>HSA2515KE</w:t>
            </w:r>
          </w:p>
        </w:tc>
      </w:tr>
      <w:tr w:rsidR="001A7171" w:rsidRPr="00653B6B" w14:paraId="691CC8E3" w14:textId="77777777" w:rsidTr="5B46F8AE">
        <w:trPr>
          <w:cantSplit/>
        </w:trPr>
        <w:tc>
          <w:tcPr>
            <w:tcW w:w="1975" w:type="dxa"/>
          </w:tcPr>
          <w:p w14:paraId="3909A1AA" w14:textId="77777777" w:rsidR="001A7171" w:rsidRPr="00653B6B" w:rsidRDefault="001A7171" w:rsidP="00300CD8">
            <w:pPr>
              <w:keepNext/>
            </w:pPr>
            <w:r w:rsidRPr="00653B6B">
              <w:t>Resistance</w:t>
            </w:r>
            <w:r w:rsidR="00300CD8">
              <w:t>:</w:t>
            </w:r>
          </w:p>
        </w:tc>
        <w:tc>
          <w:tcPr>
            <w:tcW w:w="3240" w:type="dxa"/>
          </w:tcPr>
          <w:p w14:paraId="2566AAEF" w14:textId="1174B83B" w:rsidR="001A7171" w:rsidRPr="00653B6B" w:rsidRDefault="5B46F8AE" w:rsidP="00867F20">
            <w:pPr>
              <w:pStyle w:val="Change"/>
            </w:pPr>
            <w:r>
              <w:t>15,000Ω</w:t>
            </w:r>
          </w:p>
        </w:tc>
      </w:tr>
      <w:tr w:rsidR="001A7171" w:rsidRPr="00653B6B" w14:paraId="522AD6D7" w14:textId="77777777" w:rsidTr="5B46F8AE">
        <w:trPr>
          <w:cantSplit/>
        </w:trPr>
        <w:tc>
          <w:tcPr>
            <w:tcW w:w="1975" w:type="dxa"/>
          </w:tcPr>
          <w:p w14:paraId="2B04FD19" w14:textId="77777777" w:rsidR="001A7171" w:rsidRPr="00653B6B" w:rsidRDefault="001A7171" w:rsidP="00300CD8">
            <w:pPr>
              <w:keepNext/>
            </w:pPr>
            <w:r w:rsidRPr="00653B6B">
              <w:t>Voltage Rating</w:t>
            </w:r>
            <w:r w:rsidR="00300CD8">
              <w:t>:</w:t>
            </w:r>
          </w:p>
        </w:tc>
        <w:tc>
          <w:tcPr>
            <w:tcW w:w="3240" w:type="dxa"/>
          </w:tcPr>
          <w:p w14:paraId="49943453" w14:textId="48DF3E4C" w:rsidR="001A7171" w:rsidRPr="00653B6B" w:rsidRDefault="5B46F8AE" w:rsidP="00867F20">
            <w:pPr>
              <w:pStyle w:val="Change"/>
            </w:pPr>
            <w:r>
              <w:t>400V</w:t>
            </w:r>
          </w:p>
        </w:tc>
      </w:tr>
      <w:tr w:rsidR="001A7171" w:rsidRPr="00653B6B" w14:paraId="3E86A6FC" w14:textId="77777777" w:rsidTr="5B46F8AE">
        <w:trPr>
          <w:cantSplit/>
        </w:trPr>
        <w:tc>
          <w:tcPr>
            <w:tcW w:w="1975" w:type="dxa"/>
          </w:tcPr>
          <w:p w14:paraId="6487C5D3" w14:textId="77777777" w:rsidR="001A7171" w:rsidRPr="00653B6B" w:rsidRDefault="001A7171" w:rsidP="00300CD8">
            <w:pPr>
              <w:keepNext/>
            </w:pPr>
            <w:r w:rsidRPr="00653B6B">
              <w:t>Power Rating</w:t>
            </w:r>
            <w:r w:rsidR="00300CD8">
              <w:t>:</w:t>
            </w:r>
          </w:p>
        </w:tc>
        <w:tc>
          <w:tcPr>
            <w:tcW w:w="3240" w:type="dxa"/>
          </w:tcPr>
          <w:p w14:paraId="6CDAA983" w14:textId="42BB336E" w:rsidR="001A7171" w:rsidRPr="00653B6B" w:rsidRDefault="00CB2A2B" w:rsidP="00867F20">
            <w:pPr>
              <w:pStyle w:val="Change"/>
            </w:pPr>
            <w:r>
              <w:t>1</w:t>
            </w:r>
            <w:r w:rsidR="00AD4136">
              <w:t>2.5</w:t>
            </w:r>
            <w:r>
              <w:t>W</w:t>
            </w:r>
          </w:p>
        </w:tc>
      </w:tr>
      <w:tr w:rsidR="001A7171" w:rsidRPr="00653B6B" w14:paraId="38990B7D" w14:textId="77777777" w:rsidTr="5B46F8AE">
        <w:trPr>
          <w:cantSplit/>
        </w:trPr>
        <w:tc>
          <w:tcPr>
            <w:tcW w:w="1975" w:type="dxa"/>
          </w:tcPr>
          <w:p w14:paraId="27D51F29" w14:textId="77777777" w:rsidR="001A7171" w:rsidRPr="00653B6B" w:rsidRDefault="001A7171" w:rsidP="00300CD8">
            <w:pPr>
              <w:keepNext/>
            </w:pPr>
            <w:r w:rsidRPr="00653B6B">
              <w:t>Datasheet</w:t>
            </w:r>
            <w:r w:rsidR="00300CD8">
              <w:t>:</w:t>
            </w:r>
          </w:p>
        </w:tc>
        <w:tc>
          <w:tcPr>
            <w:tcW w:w="3240" w:type="dxa"/>
          </w:tcPr>
          <w:p w14:paraId="5F5AB0DF" w14:textId="55E52EA1" w:rsidR="001A7171" w:rsidRPr="00653B6B" w:rsidRDefault="00545D17" w:rsidP="00867F20">
            <w:pPr>
              <w:pStyle w:val="Change"/>
            </w:pPr>
            <w:hyperlink r:id="rId51">
              <w:r w:rsidR="5B46F8AE" w:rsidRPr="5B46F8AE">
                <w:rPr>
                  <w:rStyle w:val="Hyperlink"/>
                </w:rPr>
                <w:t>Datasheet</w:t>
              </w:r>
            </w:hyperlink>
          </w:p>
        </w:tc>
      </w:tr>
    </w:tbl>
    <w:p w14:paraId="37A7BB24" w14:textId="0D634DB2" w:rsidR="001A7171" w:rsidRPr="00653B6B" w:rsidRDefault="00300CD8" w:rsidP="00300CD8">
      <w:pPr>
        <w:pStyle w:val="Caption"/>
      </w:pPr>
      <w:bookmarkStart w:id="145" w:name="_Toc535246749"/>
      <w:bookmarkStart w:id="146" w:name="_Toc535248636"/>
      <w:bookmarkStart w:id="147" w:name="_Toc8806292"/>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t xml:space="preserve"> - TSMP Protection Resistor Specifications</w:t>
      </w:r>
      <w:bookmarkEnd w:id="145"/>
      <w:bookmarkEnd w:id="146"/>
      <w:bookmarkEnd w:id="147"/>
    </w:p>
    <w:p w14:paraId="4A4372AE" w14:textId="58BCE2F1" w:rsidR="00840302" w:rsidRPr="00840302" w:rsidRDefault="00840302" w:rsidP="00840302">
      <w:pPr>
        <w:pStyle w:val="Change"/>
        <w:rPr>
          <w:color w:val="auto"/>
        </w:rPr>
      </w:pPr>
      <w:r>
        <w:t xml:space="preserve">Note, the resistors are not </w:t>
      </w:r>
      <w:proofErr w:type="spellStart"/>
      <w:r>
        <w:t>heatsunk</w:t>
      </w:r>
      <w:proofErr w:type="spellEnd"/>
      <w:r>
        <w:t xml:space="preserve">, however they are rated at 12.5W continuously without the heatsink which is </w:t>
      </w:r>
      <w:r w:rsidR="00676E1A">
        <w:t>above the required 10.6W for 400VDC with a 15Kohm resistor</w:t>
      </w:r>
    </w:p>
    <w:p w14:paraId="0B4A02E3" w14:textId="615B2DF0" w:rsidR="00676E1A" w:rsidRDefault="00676E1A">
      <w:pPr>
        <w:rPr>
          <w:i/>
          <w:iCs/>
          <w:color w:val="44546A" w:themeColor="text2"/>
          <w:sz w:val="18"/>
          <w:szCs w:val="18"/>
        </w:rPr>
      </w:pPr>
      <w:r>
        <w:br w:type="page"/>
      </w:r>
    </w:p>
    <w:p w14:paraId="01FE29BB" w14:textId="77777777" w:rsidR="001A7171" w:rsidRPr="00653B6B" w:rsidRDefault="001A7171" w:rsidP="00300CD8">
      <w:pPr>
        <w:pStyle w:val="Caption"/>
      </w:pPr>
    </w:p>
    <w:p w14:paraId="4DEE2AB1" w14:textId="0689F05C" w:rsidR="002A37F2" w:rsidRDefault="5B46F8AE" w:rsidP="002A37F2">
      <w:pPr>
        <w:pStyle w:val="Heading3"/>
      </w:pPr>
      <w:r>
        <w:t>TSMP Protection Resistor Location</w:t>
      </w:r>
    </w:p>
    <w:p w14:paraId="157BAA5D" w14:textId="622CB79F" w:rsidR="00393F82" w:rsidRPr="00393F82" w:rsidRDefault="1069403C" w:rsidP="00111D8C">
      <w:pPr>
        <w:pStyle w:val="Change"/>
      </w:pPr>
      <w:r>
        <w:t xml:space="preserve">TSMP resistors </w:t>
      </w:r>
      <w:proofErr w:type="gramStart"/>
      <w:r>
        <w:t xml:space="preserve">are located </w:t>
      </w:r>
      <w:r w:rsidR="00867F20">
        <w:t>in</w:t>
      </w:r>
      <w:proofErr w:type="gramEnd"/>
      <w:r>
        <w:t xml:space="preserve"> the HVIB</w:t>
      </w:r>
      <w:r w:rsidR="00867F20">
        <w:t xml:space="preserve"> enclosure</w:t>
      </w:r>
      <w:r>
        <w:t>.</w:t>
      </w:r>
    </w:p>
    <w:p w14:paraId="51753817" w14:textId="4AC3C228" w:rsidR="5B46F8AE" w:rsidRDefault="00457B48" w:rsidP="00AB06DA">
      <w:pPr>
        <w:pStyle w:val="Instructions"/>
        <w:keepNext/>
        <w:jc w:val="center"/>
      </w:pPr>
      <w:r>
        <w:rPr>
          <w:noProof/>
          <w:lang w:val="en-CA" w:eastAsia="en-CA"/>
        </w:rPr>
        <mc:AlternateContent>
          <mc:Choice Requires="wps">
            <w:drawing>
              <wp:anchor distT="0" distB="0" distL="114300" distR="114300" simplePos="0" relativeHeight="251658256" behindDoc="0" locked="0" layoutInCell="1" allowOverlap="1" wp14:anchorId="11E54763" wp14:editId="1DDCA6CD">
                <wp:simplePos x="0" y="0"/>
                <wp:positionH relativeFrom="column">
                  <wp:posOffset>3724274</wp:posOffset>
                </wp:positionH>
                <wp:positionV relativeFrom="paragraph">
                  <wp:posOffset>1176020</wp:posOffset>
                </wp:positionV>
                <wp:extent cx="200025" cy="1235710"/>
                <wp:effectExtent l="19050" t="38100" r="47625" b="21590"/>
                <wp:wrapNone/>
                <wp:docPr id="14" name="Straight Arrow Connector 14"/>
                <wp:cNvGraphicFramePr/>
                <a:graphic xmlns:a="http://schemas.openxmlformats.org/drawingml/2006/main">
                  <a:graphicData uri="http://schemas.microsoft.com/office/word/2010/wordprocessingShape">
                    <wps:wsp>
                      <wps:cNvCnPr/>
                      <wps:spPr>
                        <a:xfrm flipV="1">
                          <a:off x="0" y="0"/>
                          <a:ext cx="200025" cy="12357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0A6E99D" id="Straight Arrow Connector 14" o:spid="_x0000_s1026" type="#_x0000_t32" style="position:absolute;margin-left:293.25pt;margin-top:92.6pt;width:15.75pt;height:97.3pt;flip: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" strokecolor="red" strokeweight="2.25pt">
                <v:stroke endarrow="block" joinstyle="miter"/>
              </v:shape>
            </w:pict>
          </mc:Fallback>
        </mc:AlternateContent>
      </w:r>
    </w:p>
    <w:p w14:paraId="700A9023" w14:textId="4B8ED9AA" w:rsidR="1069403C" w:rsidRDefault="00021309" w:rsidP="00830282">
      <w:pPr>
        <w:pStyle w:val="Instructions"/>
      </w:pPr>
      <w:r w:rsidRPr="00021309">
        <w:rPr>
          <w:noProof/>
        </w:rPr>
        <mc:AlternateContent>
          <mc:Choice Requires="wps">
            <w:drawing>
              <wp:anchor distT="0" distB="0" distL="114300" distR="114300" simplePos="0" relativeHeight="251658292" behindDoc="0" locked="0" layoutInCell="1" allowOverlap="1" wp14:anchorId="42412B98" wp14:editId="34762F5F">
                <wp:simplePos x="0" y="0"/>
                <wp:positionH relativeFrom="column">
                  <wp:posOffset>3101008</wp:posOffset>
                </wp:positionH>
                <wp:positionV relativeFrom="paragraph">
                  <wp:posOffset>858741</wp:posOffset>
                </wp:positionV>
                <wp:extent cx="1152911" cy="1439186"/>
                <wp:effectExtent l="38100" t="19050" r="28575" b="46990"/>
                <wp:wrapNone/>
                <wp:docPr id="170224962" name="Straight Arrow Connector 170224962"/>
                <wp:cNvGraphicFramePr/>
                <a:graphic xmlns:a="http://schemas.openxmlformats.org/drawingml/2006/main">
                  <a:graphicData uri="http://schemas.microsoft.com/office/word/2010/wordprocessingShape">
                    <wps:wsp>
                      <wps:cNvCnPr/>
                      <wps:spPr>
                        <a:xfrm flipH="1">
                          <a:off x="0" y="0"/>
                          <a:ext cx="1152911" cy="14391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399AF8" id="_x0000_t32" coordsize="21600,21600" o:spt="32" o:oned="t" path="m,l21600,21600e" filled="f">
                <v:path arrowok="t" fillok="f" o:connecttype="none"/>
                <o:lock v:ext="edit" shapetype="t"/>
              </v:shapetype>
              <v:shape id="Straight Arrow Connector 170224962" o:spid="_x0000_s1026" type="#_x0000_t32" style="position:absolute;margin-left:244.15pt;margin-top:67.6pt;width:90.8pt;height:113.3pt;flip:x;z-index:25166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" strokecolor="red" strokeweight="2.25pt">
                <v:stroke endarrow="block" joinstyle="miter"/>
              </v:shape>
            </w:pict>
          </mc:Fallback>
        </mc:AlternateContent>
      </w:r>
      <w:r w:rsidRPr="00021309">
        <w:rPr>
          <w:noProof/>
        </w:rPr>
        <mc:AlternateContent>
          <mc:Choice Requires="wps">
            <w:drawing>
              <wp:anchor distT="0" distB="0" distL="114300" distR="114300" simplePos="0" relativeHeight="251658291" behindDoc="0" locked="0" layoutInCell="1" allowOverlap="1" wp14:anchorId="00107B01" wp14:editId="26637B05">
                <wp:simplePos x="0" y="0"/>
                <wp:positionH relativeFrom="column">
                  <wp:posOffset>4110824</wp:posOffset>
                </wp:positionH>
                <wp:positionV relativeFrom="paragraph">
                  <wp:posOffset>556591</wp:posOffset>
                </wp:positionV>
                <wp:extent cx="1757239" cy="318052"/>
                <wp:effectExtent l="0" t="0" r="0" b="6350"/>
                <wp:wrapNone/>
                <wp:docPr id="170224961" name="Text Box 170224961"/>
                <wp:cNvGraphicFramePr/>
                <a:graphic xmlns:a="http://schemas.openxmlformats.org/drawingml/2006/main">
                  <a:graphicData uri="http://schemas.microsoft.com/office/word/2010/wordprocessingShape">
                    <wps:wsp>
                      <wps:cNvSpPr txBox="1"/>
                      <wps:spPr>
                        <a:xfrm>
                          <a:off x="0" y="0"/>
                          <a:ext cx="1757239" cy="318052"/>
                        </a:xfrm>
                        <a:prstGeom prst="rect">
                          <a:avLst/>
                        </a:prstGeom>
                        <a:noFill/>
                        <a:ln w="6350">
                          <a:noFill/>
                        </a:ln>
                      </wps:spPr>
                      <wps:txbx>
                        <w:txbxContent>
                          <w:p w14:paraId="09979EDD" w14:textId="5ACE1ABC" w:rsidR="00021309" w:rsidRPr="00E26603" w:rsidRDefault="00021309" w:rsidP="00021309">
                            <w:pPr>
                              <w:rPr>
                                <w:b/>
                                <w:color w:val="FF0000"/>
                                <w:sz w:val="32"/>
                              </w:rPr>
                            </w:pPr>
                            <w:r>
                              <w:rPr>
                                <w:b/>
                                <w:color w:val="FF0000"/>
                                <w:sz w:val="32"/>
                              </w:rPr>
                              <w:t xml:space="preserve">TSMP RESISTORS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07B01" id="Text Box 170224961" o:spid="_x0000_s1036" type="#_x0000_t202" style="position:absolute;margin-left:323.7pt;margin-top:43.85pt;width:138.35pt;height:25.0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" filled="f" stroked="f" strokeweight=".5pt">
                <v:textbox>
                  <w:txbxContent>
                    <w:p w14:paraId="09979EDD" w14:textId="5ACE1ABC" w:rsidR="00021309" w:rsidRPr="00E26603" w:rsidRDefault="00021309" w:rsidP="00021309">
                      <w:pPr>
                        <w:rPr>
                          <w:b/>
                          <w:color w:val="FF0000"/>
                          <w:sz w:val="32"/>
                        </w:rPr>
                      </w:pPr>
                      <w:r>
                        <w:rPr>
                          <w:b/>
                          <w:color w:val="FF0000"/>
                          <w:sz w:val="32"/>
                        </w:rPr>
                        <w:t xml:space="preserve">TSMP RESISTORS </w:t>
                      </w:r>
                    </w:p>
                  </w:txbxContent>
                </v:textbox>
              </v:shape>
            </w:pict>
          </mc:Fallback>
        </mc:AlternateContent>
      </w:r>
      <w:r w:rsidRPr="00021309">
        <w:rPr>
          <w:noProof/>
        </w:rPr>
        <mc:AlternateContent>
          <mc:Choice Requires="wps">
            <w:drawing>
              <wp:anchor distT="0" distB="0" distL="114300" distR="114300" simplePos="0" relativeHeight="251658290" behindDoc="0" locked="0" layoutInCell="1" allowOverlap="1" wp14:anchorId="277C4878" wp14:editId="5F75E8D0">
                <wp:simplePos x="0" y="0"/>
                <wp:positionH relativeFrom="column">
                  <wp:posOffset>2623929</wp:posOffset>
                </wp:positionH>
                <wp:positionV relativeFrom="paragraph">
                  <wp:posOffset>795130</wp:posOffset>
                </wp:positionV>
                <wp:extent cx="1494846" cy="1136512"/>
                <wp:effectExtent l="38100" t="19050" r="29210" b="45085"/>
                <wp:wrapNone/>
                <wp:docPr id="170224960" name="Straight Arrow Connector 170224960"/>
                <wp:cNvGraphicFramePr/>
                <a:graphic xmlns:a="http://schemas.openxmlformats.org/drawingml/2006/main">
                  <a:graphicData uri="http://schemas.microsoft.com/office/word/2010/wordprocessingShape">
                    <wps:wsp>
                      <wps:cNvCnPr/>
                      <wps:spPr>
                        <a:xfrm flipH="1">
                          <a:off x="0" y="0"/>
                          <a:ext cx="1494846" cy="113651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54E89" id="Straight Arrow Connector 170224960" o:spid="_x0000_s1026" type="#_x0000_t32" style="position:absolute;margin-left:206.6pt;margin-top:62.6pt;width:117.7pt;height:89.5pt;flip:x;z-index:251665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" strokecolor="red" strokeweight="2.25pt">
                <v:stroke endarrow="block" joinstyle="miter"/>
              </v:shape>
            </w:pict>
          </mc:Fallback>
        </mc:AlternateContent>
      </w:r>
      <w:r>
        <w:rPr>
          <w:noProof/>
        </w:rPr>
        <w:drawing>
          <wp:inline distT="0" distB="0" distL="0" distR="0" wp14:anchorId="3495C3DF" wp14:editId="435A4A2D">
            <wp:extent cx="5943600" cy="3874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74770"/>
                    </a:xfrm>
                    <a:prstGeom prst="rect">
                      <a:avLst/>
                    </a:prstGeom>
                  </pic:spPr>
                </pic:pic>
              </a:graphicData>
            </a:graphic>
          </wp:inline>
        </w:drawing>
      </w:r>
    </w:p>
    <w:p w14:paraId="70BFADA5" w14:textId="57AADAAB" w:rsidR="1069403C" w:rsidRDefault="1069403C" w:rsidP="1069403C"/>
    <w:p w14:paraId="2E550D37" w14:textId="4048B7D0" w:rsidR="00FD2B10" w:rsidRDefault="00FD2B10" w:rsidP="00FD2B10">
      <w:pPr>
        <w:pStyle w:val="Caption"/>
      </w:pPr>
      <w:bookmarkStart w:id="148" w:name="_Toc494397986"/>
      <w:bookmarkStart w:id="149" w:name="_Toc535246929"/>
      <w:bookmarkStart w:id="150" w:name="_Toc535248156"/>
      <w:bookmarkStart w:id="151" w:name="_Toc535249082"/>
      <w:bookmarkStart w:id="152" w:name="_Toc8806324"/>
      <w:r>
        <w:t xml:space="preserve">Figure </w:t>
      </w:r>
      <w:r w:rsidR="00342836" w:rsidRPr="68390017">
        <w:fldChar w:fldCharType="begin"/>
      </w:r>
      <w:r w:rsidR="00342836">
        <w:rPr>
          <w:noProof/>
        </w:rPr>
        <w:instrText xml:space="preserve"> STYLEREF 1 \s </w:instrText>
      </w:r>
      <w:r w:rsidR="00342836" w:rsidRPr="68390017">
        <w:fldChar w:fldCharType="separate"/>
      </w:r>
      <w:r w:rsidR="00492221">
        <w:rPr>
          <w:noProof/>
        </w:rPr>
        <w:t>4</w:t>
      </w:r>
      <w:r w:rsidR="00342836" w:rsidRPr="68390017">
        <w:fldChar w:fldCharType="end"/>
      </w:r>
      <w:r w:rsidR="007019C6">
        <w:noBreakHyphen/>
      </w:r>
      <w:r w:rsidR="00342836" w:rsidRPr="68390017">
        <w:fldChar w:fldCharType="begin"/>
      </w:r>
      <w:r w:rsidR="00342836">
        <w:rPr>
          <w:noProof/>
        </w:rPr>
        <w:instrText xml:space="preserve"> SEQ Figure \* ARABIC \s 1 </w:instrText>
      </w:r>
      <w:r w:rsidR="00342836" w:rsidRPr="68390017">
        <w:fldChar w:fldCharType="separate"/>
      </w:r>
      <w:r w:rsidR="00BD789D">
        <w:rPr>
          <w:noProof/>
        </w:rPr>
        <w:t>7</w:t>
      </w:r>
      <w:r w:rsidR="00342836" w:rsidRPr="68390017">
        <w:fldChar w:fldCharType="end"/>
      </w:r>
      <w:r>
        <w:t xml:space="preserve"> - TSMP Protection Resistor Location</w:t>
      </w:r>
      <w:bookmarkEnd w:id="148"/>
      <w:bookmarkEnd w:id="149"/>
      <w:bookmarkEnd w:id="150"/>
      <w:bookmarkEnd w:id="151"/>
      <w:bookmarkEnd w:id="152"/>
    </w:p>
    <w:p w14:paraId="0C450EC0" w14:textId="4262ADE0" w:rsidR="004153FD" w:rsidRPr="004153FD" w:rsidRDefault="5B46F8AE" w:rsidP="5B46F8AE">
      <w:pPr>
        <w:pStyle w:val="Heading3"/>
      </w:pPr>
      <w:r>
        <w:t>TSMP Demonstration</w:t>
      </w:r>
      <w:r w:rsidR="004153FD">
        <w:t xml:space="preserve"> (Located on HVIB)</w:t>
      </w:r>
    </w:p>
    <w:p w14:paraId="42C6D796" w14:textId="6A53D07A" w:rsidR="00D4765D" w:rsidRPr="00D4765D" w:rsidRDefault="4152B347" w:rsidP="4152B347">
      <w:r>
        <w:t>Discharge Resistance Value</w:t>
      </w:r>
    </w:p>
    <w:p w14:paraId="4C6E4423" w14:textId="433EFDE5" w:rsidR="4152B347" w:rsidRDefault="4152B347" w:rsidP="4152B347">
      <w:pPr>
        <w:pStyle w:val="ListParagraph"/>
        <w:numPr>
          <w:ilvl w:val="0"/>
          <w:numId w:val="8"/>
        </w:numPr>
      </w:pPr>
      <w:r>
        <w:t>Power down tractive system using the TSMS</w:t>
      </w:r>
    </w:p>
    <w:p w14:paraId="46DD12E6" w14:textId="7693C751" w:rsidR="4152B347" w:rsidRDefault="4152B347" w:rsidP="4152B347">
      <w:pPr>
        <w:pStyle w:val="ListParagraph"/>
        <w:numPr>
          <w:ilvl w:val="0"/>
          <w:numId w:val="8"/>
        </w:numPr>
      </w:pPr>
      <w:r>
        <w:t>Confirm that the TSAL is indicating that the AIR’s are open</w:t>
      </w:r>
    </w:p>
    <w:p w14:paraId="785A1617" w14:textId="112873BD" w:rsidR="4152B347" w:rsidRDefault="4152B347" w:rsidP="4152B347">
      <w:pPr>
        <w:pStyle w:val="ListParagraph"/>
        <w:numPr>
          <w:ilvl w:val="0"/>
          <w:numId w:val="8"/>
        </w:numPr>
      </w:pPr>
      <w:r>
        <w:t>Measure the resistance at the TSMP</w:t>
      </w:r>
    </w:p>
    <w:p w14:paraId="19433375" w14:textId="6130043C" w:rsidR="4152B347" w:rsidRDefault="4152B347" w:rsidP="4152B347">
      <w:pPr>
        <w:pStyle w:val="ListParagraph"/>
        <w:numPr>
          <w:ilvl w:val="0"/>
          <w:numId w:val="8"/>
        </w:numPr>
      </w:pPr>
      <w:r>
        <w:t>Subtract 25kΩ</w:t>
      </w:r>
    </w:p>
    <w:p w14:paraId="535BD009" w14:textId="6130043C" w:rsidR="4152B347" w:rsidRDefault="4152B347" w:rsidP="4152B347"/>
    <w:p w14:paraId="55344925" w14:textId="022478AD" w:rsidR="4152B347" w:rsidRDefault="4152B347" w:rsidP="4152B347">
      <w:r>
        <w:t>Current Limit Resistor Value</w:t>
      </w:r>
    </w:p>
    <w:p w14:paraId="1D224290" w14:textId="7AC3F675" w:rsidR="4152B347" w:rsidRDefault="4152B347" w:rsidP="4152B347">
      <w:pPr>
        <w:pStyle w:val="ListParagraph"/>
        <w:numPr>
          <w:ilvl w:val="0"/>
          <w:numId w:val="7"/>
        </w:numPr>
      </w:pPr>
      <w:r>
        <w:t>Power down tractive system using the TSMS</w:t>
      </w:r>
    </w:p>
    <w:p w14:paraId="52E8D30A" w14:textId="58D8A5ED" w:rsidR="4152B347" w:rsidRDefault="4152B347" w:rsidP="4152B347">
      <w:pPr>
        <w:pStyle w:val="ListParagraph"/>
        <w:numPr>
          <w:ilvl w:val="0"/>
          <w:numId w:val="7"/>
        </w:numPr>
      </w:pPr>
      <w:r>
        <w:t>Confirm that the TSAL is indicating that the AIR’s are open</w:t>
      </w:r>
      <w:r w:rsidR="5687635D">
        <w:t xml:space="preserve"> and that there is no HV present.</w:t>
      </w:r>
    </w:p>
    <w:p w14:paraId="741B9F7D" w14:textId="30C3872D" w:rsidR="4152B347" w:rsidRDefault="4152B347" w:rsidP="4152B347">
      <w:pPr>
        <w:pStyle w:val="ListParagraph"/>
        <w:numPr>
          <w:ilvl w:val="0"/>
          <w:numId w:val="7"/>
        </w:numPr>
      </w:pPr>
      <w:r>
        <w:t xml:space="preserve">Measure the resistance at the </w:t>
      </w:r>
      <w:r w:rsidR="391F41FC">
        <w:t>TSMP</w:t>
      </w:r>
    </w:p>
    <w:p w14:paraId="7CCED375" w14:textId="7C2DB4A2" w:rsidR="4152B347" w:rsidRDefault="5687635D" w:rsidP="4152B347">
      <w:pPr>
        <w:pStyle w:val="ListParagraph"/>
        <w:numPr>
          <w:ilvl w:val="0"/>
          <w:numId w:val="7"/>
        </w:numPr>
      </w:pPr>
      <w:r>
        <w:t>Subtract 2.2kΩ and divide by 2 This will give the value of the TSMP resistors since they will be in series with the discharge resistor when the discharge circuit is active.</w:t>
      </w:r>
    </w:p>
    <w:p w14:paraId="40E6DBB5" w14:textId="780F264D" w:rsidR="4152B347" w:rsidRDefault="4152B347" w:rsidP="4152B347"/>
    <w:p w14:paraId="783D455D" w14:textId="77777777" w:rsidR="00FA4788" w:rsidRDefault="00FA4788" w:rsidP="4152B347"/>
    <w:p w14:paraId="5BDC3D21" w14:textId="624AD064" w:rsidR="4152B347" w:rsidRDefault="4152B347" w:rsidP="4152B347">
      <w:r>
        <w:lastRenderedPageBreak/>
        <w:t>TS Voltage (Confirm Off)</w:t>
      </w:r>
    </w:p>
    <w:p w14:paraId="5777DC9F" w14:textId="1E9A1D11" w:rsidR="4152B347" w:rsidRDefault="4152B347" w:rsidP="4152B347">
      <w:pPr>
        <w:pStyle w:val="ListParagraph"/>
        <w:numPr>
          <w:ilvl w:val="0"/>
          <w:numId w:val="6"/>
        </w:numPr>
      </w:pPr>
      <w:r>
        <w:t>Turn off TSMS and GLVMS</w:t>
      </w:r>
    </w:p>
    <w:p w14:paraId="53267B91" w14:textId="78334217" w:rsidR="4152B347" w:rsidRDefault="4152B347" w:rsidP="4152B347">
      <w:pPr>
        <w:pStyle w:val="ListParagraph"/>
        <w:numPr>
          <w:ilvl w:val="0"/>
          <w:numId w:val="6"/>
        </w:numPr>
      </w:pPr>
      <w:r>
        <w:t>Confirm the TSAL is indicating that the AIR’s are open</w:t>
      </w:r>
    </w:p>
    <w:p w14:paraId="6F1D652B" w14:textId="5B032424" w:rsidR="4152B347" w:rsidRDefault="4152B347" w:rsidP="4152B347">
      <w:pPr>
        <w:pStyle w:val="ListParagraph"/>
        <w:numPr>
          <w:ilvl w:val="0"/>
          <w:numId w:val="6"/>
        </w:numPr>
      </w:pPr>
      <w:r>
        <w:t>Measure the voltage at the TSMP</w:t>
      </w:r>
    </w:p>
    <w:p w14:paraId="6F8E8150" w14:textId="624AD064" w:rsidR="4152B347" w:rsidRDefault="4152B347" w:rsidP="4152B347"/>
    <w:p w14:paraId="43EC5748" w14:textId="434E2077" w:rsidR="4152B347" w:rsidRDefault="4152B347" w:rsidP="4152B347">
      <w:r>
        <w:t>TS Voltage (Confirm On)</w:t>
      </w:r>
    </w:p>
    <w:p w14:paraId="08C42551" w14:textId="741FDAEF" w:rsidR="4152B347" w:rsidRDefault="4152B347" w:rsidP="4152B347">
      <w:pPr>
        <w:pStyle w:val="ListParagraph"/>
        <w:numPr>
          <w:ilvl w:val="0"/>
          <w:numId w:val="6"/>
        </w:numPr>
      </w:pPr>
      <w:r>
        <w:t>Turn on TSMS and GLVMS</w:t>
      </w:r>
    </w:p>
    <w:p w14:paraId="6A0F66FA" w14:textId="5DA44D46" w:rsidR="4152B347" w:rsidRDefault="4152B347" w:rsidP="4152B347">
      <w:pPr>
        <w:pStyle w:val="ListParagraph"/>
        <w:numPr>
          <w:ilvl w:val="0"/>
          <w:numId w:val="6"/>
        </w:numPr>
      </w:pPr>
      <w:r>
        <w:t>Confirm HVD is in place</w:t>
      </w:r>
    </w:p>
    <w:p w14:paraId="332DCA91" w14:textId="1426BAAA" w:rsidR="4152B347" w:rsidRDefault="4152B347" w:rsidP="4152B347">
      <w:pPr>
        <w:pStyle w:val="ListParagraph"/>
        <w:numPr>
          <w:ilvl w:val="0"/>
          <w:numId w:val="6"/>
        </w:numPr>
      </w:pPr>
      <w:r>
        <w:t>Press the traction system start button on the dash</w:t>
      </w:r>
    </w:p>
    <w:p w14:paraId="0719D6F8" w14:textId="55207138" w:rsidR="4152B347" w:rsidRDefault="4152B347" w:rsidP="4152B347">
      <w:pPr>
        <w:pStyle w:val="ListParagraph"/>
        <w:numPr>
          <w:ilvl w:val="0"/>
          <w:numId w:val="6"/>
        </w:numPr>
      </w:pPr>
      <w:r>
        <w:t>Confirm the TSAL is indicating that the AIR’s are closed</w:t>
      </w:r>
    </w:p>
    <w:p w14:paraId="324CA8AE" w14:textId="18F6227B" w:rsidR="4152B347" w:rsidRDefault="4152B347" w:rsidP="4152B347">
      <w:pPr>
        <w:pStyle w:val="ListParagraph"/>
        <w:numPr>
          <w:ilvl w:val="0"/>
          <w:numId w:val="6"/>
        </w:numPr>
      </w:pPr>
      <w:r>
        <w:t>Measure the voltage at the TSM</w:t>
      </w:r>
    </w:p>
    <w:p w14:paraId="1EDC5931" w14:textId="77777777" w:rsidR="002A37F2" w:rsidRPr="00653B6B" w:rsidRDefault="002A37F2" w:rsidP="002A37F2">
      <w:pPr>
        <w:pStyle w:val="Heading2"/>
      </w:pPr>
      <w:bookmarkStart w:id="153" w:name="_Toc534917766"/>
      <w:bookmarkStart w:id="154" w:name="_Toc535256527"/>
      <w:bookmarkStart w:id="155" w:name="_Toc7368228"/>
      <w:r w:rsidRPr="00653B6B">
        <w:t>HVD</w:t>
      </w:r>
      <w:bookmarkEnd w:id="153"/>
      <w:bookmarkEnd w:id="154"/>
      <w:bookmarkEnd w:id="155"/>
    </w:p>
    <w:p w14:paraId="5F3C0F3C" w14:textId="3BA50914" w:rsidR="009A686C" w:rsidRPr="00653B6B" w:rsidRDefault="5B46F8AE" w:rsidP="738DB630">
      <w:pPr>
        <w:pStyle w:val="Heading3"/>
      </w:pPr>
      <w:r>
        <w:t>HVD Specifications</w:t>
      </w:r>
    </w:p>
    <w:p w14:paraId="6F375A2A" w14:textId="6A6390E9" w:rsidR="5B46F8AE" w:rsidRDefault="5B46F8AE" w:rsidP="5B46F8AE">
      <w:pPr>
        <w:rPr>
          <w:color w:val="FF0000"/>
        </w:rPr>
      </w:pPr>
    </w:p>
    <w:tbl>
      <w:tblPr>
        <w:tblStyle w:val="TableGrid"/>
        <w:tblW w:w="0" w:type="auto"/>
        <w:tblLook w:val="04A0" w:firstRow="1" w:lastRow="0" w:firstColumn="1" w:lastColumn="0" w:noHBand="0" w:noVBand="1"/>
      </w:tblPr>
      <w:tblGrid>
        <w:gridCol w:w="1759"/>
        <w:gridCol w:w="3636"/>
      </w:tblGrid>
      <w:tr w:rsidR="009A686C" w:rsidRPr="00653B6B" w14:paraId="5279DD8F" w14:textId="77777777" w:rsidTr="212488FE">
        <w:trPr>
          <w:cantSplit/>
        </w:trPr>
        <w:tc>
          <w:tcPr>
            <w:tcW w:w="1759" w:type="dxa"/>
          </w:tcPr>
          <w:p w14:paraId="5193CB51" w14:textId="77777777" w:rsidR="009A686C" w:rsidRPr="00653B6B" w:rsidRDefault="009A686C" w:rsidP="005F498A">
            <w:pPr>
              <w:keepNext/>
            </w:pPr>
            <w:r w:rsidRPr="00653B6B">
              <w:t>Make / Model</w:t>
            </w:r>
            <w:r w:rsidR="005F498A">
              <w:t>:</w:t>
            </w:r>
          </w:p>
        </w:tc>
        <w:tc>
          <w:tcPr>
            <w:tcW w:w="3636" w:type="dxa"/>
          </w:tcPr>
          <w:p w14:paraId="36E8BD05" w14:textId="1833B1E7" w:rsidR="009A686C" w:rsidRPr="00653B6B" w:rsidRDefault="212488FE" w:rsidP="57673158">
            <w:pPr>
              <w:pStyle w:val="Instructions"/>
              <w:rPr>
                <w:color w:val="auto"/>
              </w:rPr>
            </w:pPr>
            <w:r w:rsidRPr="212488FE">
              <w:rPr>
                <w:color w:val="auto"/>
              </w:rPr>
              <w:t>TE AMP+ Manual Service Disconnect</w:t>
            </w:r>
          </w:p>
        </w:tc>
      </w:tr>
      <w:tr w:rsidR="009A686C" w:rsidRPr="00653B6B" w14:paraId="20312481" w14:textId="77777777" w:rsidTr="212488FE">
        <w:trPr>
          <w:cantSplit/>
        </w:trPr>
        <w:tc>
          <w:tcPr>
            <w:tcW w:w="1759" w:type="dxa"/>
          </w:tcPr>
          <w:p w14:paraId="11DEF535" w14:textId="77777777" w:rsidR="009A686C" w:rsidRPr="00653B6B" w:rsidRDefault="009A686C" w:rsidP="005F498A">
            <w:pPr>
              <w:keepNext/>
            </w:pPr>
            <w:r w:rsidRPr="00653B6B">
              <w:t>Ampacity</w:t>
            </w:r>
            <w:r w:rsidR="005F498A">
              <w:t>:</w:t>
            </w:r>
          </w:p>
        </w:tc>
        <w:tc>
          <w:tcPr>
            <w:tcW w:w="3636" w:type="dxa"/>
          </w:tcPr>
          <w:p w14:paraId="4741EBBD" w14:textId="0D1A28B9" w:rsidR="009A686C" w:rsidRPr="00653B6B" w:rsidRDefault="212488FE" w:rsidP="57673158">
            <w:pPr>
              <w:pStyle w:val="Instructions"/>
              <w:rPr>
                <w:color w:val="auto"/>
              </w:rPr>
            </w:pPr>
            <w:r w:rsidRPr="212488FE">
              <w:rPr>
                <w:color w:val="auto"/>
              </w:rPr>
              <w:t>630A</w:t>
            </w:r>
          </w:p>
        </w:tc>
      </w:tr>
      <w:tr w:rsidR="009A686C" w:rsidRPr="00653B6B" w14:paraId="5FC6D612" w14:textId="77777777" w:rsidTr="212488FE">
        <w:trPr>
          <w:cantSplit/>
        </w:trPr>
        <w:tc>
          <w:tcPr>
            <w:tcW w:w="1759" w:type="dxa"/>
          </w:tcPr>
          <w:p w14:paraId="60994FA2" w14:textId="77777777" w:rsidR="009A686C" w:rsidRPr="00653B6B" w:rsidRDefault="009A686C" w:rsidP="005F498A">
            <w:pPr>
              <w:keepNext/>
            </w:pPr>
            <w:r w:rsidRPr="00653B6B">
              <w:t>Voltage rating</w:t>
            </w:r>
            <w:r w:rsidR="005F498A">
              <w:t>:</w:t>
            </w:r>
          </w:p>
        </w:tc>
        <w:tc>
          <w:tcPr>
            <w:tcW w:w="3636" w:type="dxa"/>
          </w:tcPr>
          <w:p w14:paraId="3A644DDE" w14:textId="4239FE44" w:rsidR="009A686C" w:rsidRPr="00653B6B" w:rsidRDefault="212488FE" w:rsidP="57673158">
            <w:pPr>
              <w:pStyle w:val="Instructions"/>
              <w:spacing w:line="259" w:lineRule="auto"/>
              <w:rPr>
                <w:color w:val="auto"/>
              </w:rPr>
            </w:pPr>
            <w:r w:rsidRPr="212488FE">
              <w:rPr>
                <w:color w:val="auto"/>
              </w:rPr>
              <w:t>450V</w:t>
            </w:r>
          </w:p>
        </w:tc>
      </w:tr>
      <w:tr w:rsidR="009A686C" w:rsidRPr="00653B6B" w14:paraId="3DE85F7B" w14:textId="77777777" w:rsidTr="212488FE">
        <w:trPr>
          <w:cantSplit/>
        </w:trPr>
        <w:tc>
          <w:tcPr>
            <w:tcW w:w="1759" w:type="dxa"/>
          </w:tcPr>
          <w:p w14:paraId="25916604" w14:textId="77777777" w:rsidR="009A686C" w:rsidRPr="00653B6B" w:rsidRDefault="009A686C" w:rsidP="005F498A">
            <w:pPr>
              <w:keepNext/>
            </w:pPr>
            <w:r w:rsidRPr="00653B6B">
              <w:t>Datasheet</w:t>
            </w:r>
            <w:r w:rsidR="005F498A">
              <w:t>:</w:t>
            </w:r>
          </w:p>
        </w:tc>
        <w:tc>
          <w:tcPr>
            <w:tcW w:w="3636" w:type="dxa"/>
          </w:tcPr>
          <w:p w14:paraId="22A1EA24" w14:textId="4D8C2F7B" w:rsidR="009A686C" w:rsidRPr="00653B6B" w:rsidRDefault="00545D17" w:rsidP="00242686">
            <w:pPr>
              <w:pStyle w:val="Instructions"/>
            </w:pPr>
            <w:hyperlink r:id="rId53">
              <w:r w:rsidR="212488FE" w:rsidRPr="212488FE">
                <w:rPr>
                  <w:rStyle w:val="Hyperlink"/>
                </w:rPr>
                <w:t>Datasheet</w:t>
              </w:r>
            </w:hyperlink>
          </w:p>
        </w:tc>
      </w:tr>
    </w:tbl>
    <w:p w14:paraId="7E9C03EB" w14:textId="6F816EB8" w:rsidR="005F498A" w:rsidRDefault="005F498A" w:rsidP="005F498A">
      <w:pPr>
        <w:pStyle w:val="Caption"/>
      </w:pPr>
      <w:bookmarkStart w:id="156" w:name="_Toc535246750"/>
      <w:bookmarkStart w:id="157" w:name="_Toc535248637"/>
      <w:bookmarkStart w:id="158" w:name="_Toc8806293"/>
      <w:r>
        <w:t xml:space="preserve">Table </w:t>
      </w:r>
      <w:r w:rsidR="00342836" w:rsidRPr="738DB630">
        <w:rPr>
          <w:color w:val="2B579A"/>
          <w:shd w:val="clear" w:color="auto" w:fill="E6E6E6"/>
        </w:rPr>
        <w:fldChar w:fldCharType="begin"/>
      </w:r>
      <w:r w:rsidR="00342836">
        <w:rPr>
          <w:noProof/>
        </w:rPr>
        <w:instrText xml:space="preserve"> STYLEREF 1 \s </w:instrText>
      </w:r>
      <w:r w:rsidR="00342836" w:rsidRPr="738DB630">
        <w:rPr>
          <w:noProof/>
          <w:color w:val="2B579A"/>
          <w:shd w:val="clear" w:color="auto" w:fill="E6E6E6"/>
        </w:rPr>
        <w:fldChar w:fldCharType="separate"/>
      </w:r>
      <w:r w:rsidR="00492221">
        <w:rPr>
          <w:noProof/>
        </w:rPr>
        <w:t>4</w:t>
      </w:r>
      <w:r w:rsidR="00342836" w:rsidRPr="738DB630">
        <w:rPr>
          <w:color w:val="2B579A"/>
          <w:shd w:val="clear" w:color="auto" w:fill="E6E6E6"/>
        </w:rPr>
        <w:fldChar w:fldCharType="end"/>
      </w:r>
      <w:r w:rsidR="00944031">
        <w:noBreakHyphen/>
      </w:r>
      <w:r w:rsidR="00342836" w:rsidRPr="738DB630">
        <w:rPr>
          <w:color w:val="2B579A"/>
          <w:shd w:val="clear" w:color="auto" w:fill="E6E6E6"/>
        </w:rPr>
        <w:fldChar w:fldCharType="begin"/>
      </w:r>
      <w:r w:rsidR="00342836">
        <w:rPr>
          <w:noProof/>
        </w:rPr>
        <w:instrText xml:space="preserve"> SEQ Table \* ARABIC \s 1 </w:instrText>
      </w:r>
      <w:r w:rsidR="00342836" w:rsidRPr="738DB630">
        <w:rPr>
          <w:noProof/>
          <w:color w:val="2B579A"/>
          <w:shd w:val="clear" w:color="auto" w:fill="E6E6E6"/>
        </w:rPr>
        <w:fldChar w:fldCharType="separate"/>
      </w:r>
      <w:r w:rsidR="00492221">
        <w:rPr>
          <w:noProof/>
        </w:rPr>
        <w:t>4</w:t>
      </w:r>
      <w:r w:rsidR="00342836" w:rsidRPr="738DB630">
        <w:rPr>
          <w:color w:val="2B579A"/>
          <w:shd w:val="clear" w:color="auto" w:fill="E6E6E6"/>
        </w:rPr>
        <w:fldChar w:fldCharType="end"/>
      </w:r>
      <w:r>
        <w:t xml:space="preserve"> - HVD Specifications</w:t>
      </w:r>
      <w:bookmarkEnd w:id="156"/>
      <w:bookmarkEnd w:id="157"/>
      <w:bookmarkEnd w:id="158"/>
    </w:p>
    <w:p w14:paraId="6E1831B3" w14:textId="578FA76E" w:rsidR="00FA6039" w:rsidRDefault="5B46F8AE" w:rsidP="5B46F8AE">
      <w:pPr>
        <w:pStyle w:val="Heading3"/>
      </w:pPr>
      <w:r>
        <w:t>HVD Location</w:t>
      </w:r>
    </w:p>
    <w:p w14:paraId="499C8DA0" w14:textId="64E4F1BC" w:rsidR="5B46F8AE" w:rsidRDefault="5B46F8AE" w:rsidP="5B46F8AE">
      <w:pPr>
        <w:rPr>
          <w:color w:val="FF0000"/>
        </w:rPr>
      </w:pPr>
    </w:p>
    <w:p w14:paraId="42672E69" w14:textId="29878248" w:rsidR="5B46F8AE" w:rsidRDefault="00804AC6" w:rsidP="003573B2">
      <w:pPr>
        <w:pStyle w:val="Instructions"/>
        <w:jc w:val="center"/>
      </w:pPr>
      <w:r>
        <w:rPr>
          <w:noProof/>
        </w:rPr>
        <w:drawing>
          <wp:inline distT="0" distB="0" distL="0" distR="0" wp14:anchorId="0595E362" wp14:editId="20E5BE79">
            <wp:extent cx="5943600" cy="34436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3605"/>
                    </a:xfrm>
                    <a:prstGeom prst="rect">
                      <a:avLst/>
                    </a:prstGeom>
                  </pic:spPr>
                </pic:pic>
              </a:graphicData>
            </a:graphic>
          </wp:inline>
        </w:drawing>
      </w:r>
    </w:p>
    <w:p w14:paraId="253FA097" w14:textId="4B2DC5FF" w:rsidR="003B44DE" w:rsidRPr="00653B6B" w:rsidRDefault="003B44DE" w:rsidP="003B44DE">
      <w:pPr>
        <w:pStyle w:val="Caption"/>
      </w:pPr>
      <w:bookmarkStart w:id="159" w:name="_Toc494397987"/>
      <w:bookmarkStart w:id="160" w:name="_Toc535246930"/>
      <w:bookmarkStart w:id="161" w:name="_Toc535248157"/>
      <w:bookmarkStart w:id="162" w:name="_Toc535249083"/>
      <w:bookmarkStart w:id="163" w:name="_Toc8806325"/>
      <w:r>
        <w:t xml:space="preserve">Figure </w:t>
      </w:r>
      <w:r w:rsidR="00342836">
        <w:fldChar w:fldCharType="begin"/>
      </w:r>
      <w:r w:rsidR="00342836">
        <w:rPr>
          <w:noProof/>
        </w:rPr>
        <w:instrText xml:space="preserve"> STYLEREF 1 \s </w:instrText>
      </w:r>
      <w:r w:rsidR="00342836">
        <w:fldChar w:fldCharType="separate"/>
      </w:r>
      <w:r w:rsidR="00492221">
        <w:rPr>
          <w:noProof/>
        </w:rPr>
        <w:t>4</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8</w:t>
      </w:r>
      <w:r w:rsidR="00342836">
        <w:fldChar w:fldCharType="end"/>
      </w:r>
      <w:r>
        <w:t xml:space="preserve"> - HVD Location</w:t>
      </w:r>
      <w:bookmarkEnd w:id="159"/>
      <w:bookmarkEnd w:id="160"/>
      <w:bookmarkEnd w:id="161"/>
      <w:bookmarkEnd w:id="162"/>
      <w:bookmarkEnd w:id="163"/>
    </w:p>
    <w:p w14:paraId="7CB48196" w14:textId="77777777" w:rsidR="003F15D5" w:rsidRPr="00653B6B" w:rsidRDefault="5B46F8AE" w:rsidP="003F15D5">
      <w:pPr>
        <w:pStyle w:val="Heading3"/>
      </w:pPr>
      <w:r>
        <w:lastRenderedPageBreak/>
        <w:t>HVD Connections</w:t>
      </w:r>
    </w:p>
    <w:p w14:paraId="1979A839" w14:textId="6FE29706" w:rsidR="5B46F8AE" w:rsidRDefault="5B46F8AE" w:rsidP="5B46F8AE">
      <w:pPr>
        <w:rPr>
          <w:color w:val="FF0000"/>
        </w:rPr>
      </w:pPr>
    </w:p>
    <w:p w14:paraId="133BCA4D" w14:textId="317AC088" w:rsidR="5B46F8AE" w:rsidRPr="008F7BB4" w:rsidRDefault="212488FE" w:rsidP="008F7BB4">
      <w:pPr>
        <w:pStyle w:val="Instructions"/>
        <w:spacing w:line="259" w:lineRule="auto"/>
        <w:ind w:firstLine="720"/>
        <w:rPr>
          <w:color w:val="auto"/>
        </w:rPr>
      </w:pPr>
      <w:r w:rsidRPr="212488FE">
        <w:rPr>
          <w:color w:val="auto"/>
        </w:rPr>
        <w:t xml:space="preserve">The female receptacle of the HVD is connected via ring terminals and hex bolts. </w:t>
      </w:r>
      <w:r w:rsidR="00F82788">
        <w:rPr>
          <w:color w:val="auto"/>
        </w:rPr>
        <w:t>The HVD</w:t>
      </w:r>
      <w:r w:rsidR="3DCDB896" w:rsidRPr="3DCDB896">
        <w:rPr>
          <w:color w:val="auto"/>
        </w:rPr>
        <w:t xml:space="preserve"> is </w:t>
      </w:r>
      <w:r w:rsidR="00EC372A">
        <w:rPr>
          <w:color w:val="auto"/>
        </w:rPr>
        <w:t>mounted on</w:t>
      </w:r>
      <w:r w:rsidRPr="212488FE">
        <w:rPr>
          <w:color w:val="auto"/>
        </w:rPr>
        <w:t xml:space="preserve"> the monocoque of the vehicle </w:t>
      </w:r>
      <w:r w:rsidR="00F82788">
        <w:rPr>
          <w:color w:val="auto"/>
        </w:rPr>
        <w:t>and not on any removable body work</w:t>
      </w:r>
      <w:r w:rsidR="3DCDB896" w:rsidRPr="3DCDB896">
        <w:rPr>
          <w:color w:val="auto"/>
        </w:rPr>
        <w:t>.</w:t>
      </w:r>
      <w:r w:rsidRPr="212488FE">
        <w:rPr>
          <w:color w:val="auto"/>
        </w:rPr>
        <w:t xml:space="preserve"> Additionally, a 3D printed housing will be fastened to the back of the female receptacle to protect it from water ingress and being touched by anyone. The male receptacle is just a loop that passes the connection from one side of the female connection though a fuse and out the other. It comes pre-assembled and will completely protect from water ingress. Additionally, a pilot line through the connector will ensure that upon opening the circuit the AIR’s are decoupled so that high voltage cannot be present at the connection when the HVD is removed.</w:t>
      </w:r>
    </w:p>
    <w:p w14:paraId="2A03469D" w14:textId="110EC240" w:rsidR="004B6D53" w:rsidRPr="00653B6B" w:rsidRDefault="5B46F8AE" w:rsidP="57673158">
      <w:pPr>
        <w:pStyle w:val="Heading3"/>
        <w:numPr>
          <w:ilvl w:val="2"/>
          <w:numId w:val="0"/>
        </w:numPr>
      </w:pPr>
      <w:r>
        <w:t>HVD Demonstration</w:t>
      </w:r>
    </w:p>
    <w:p w14:paraId="58216EB7" w14:textId="183BBC85" w:rsidR="5B46F8AE" w:rsidRDefault="5B46F8AE" w:rsidP="5B46F8AE">
      <w:pPr>
        <w:rPr>
          <w:color w:val="FF0000"/>
        </w:rPr>
      </w:pPr>
    </w:p>
    <w:p w14:paraId="2BFA945A" w14:textId="12700305" w:rsidR="5D48D6E5" w:rsidRDefault="212488FE" w:rsidP="79FBC9E9">
      <w:pPr>
        <w:pStyle w:val="Instructions"/>
        <w:rPr>
          <w:color w:val="auto"/>
        </w:rPr>
      </w:pPr>
      <w:r w:rsidRPr="212488FE">
        <w:rPr>
          <w:color w:val="auto"/>
        </w:rPr>
        <w:t>To remove the HVD Lift the two-stage lever assisted black latch on the HVD and pull on the connector. Replace the HVD with a dummy connector to ensure the prevention of water ingress and accidental touching.</w:t>
      </w:r>
    </w:p>
    <w:p w14:paraId="7C1E9969" w14:textId="5904B6A1" w:rsidR="7FCDE538" w:rsidRDefault="7FCDE538" w:rsidP="79FBC9E9">
      <w:pPr>
        <w:pStyle w:val="Instructions"/>
        <w:rPr>
          <w:color w:val="auto"/>
        </w:rPr>
      </w:pPr>
    </w:p>
    <w:p w14:paraId="1066DBB1" w14:textId="15C01E07" w:rsidR="7FCDE538" w:rsidRDefault="212488FE" w:rsidP="79FBC9E9">
      <w:pPr>
        <w:pStyle w:val="Instructions"/>
        <w:rPr>
          <w:color w:val="auto"/>
        </w:rPr>
      </w:pPr>
      <w:r w:rsidRPr="212488FE">
        <w:rPr>
          <w:color w:val="auto"/>
        </w:rPr>
        <w:t>Remove the HVD if:</w:t>
      </w:r>
    </w:p>
    <w:p w14:paraId="728C1792" w14:textId="64C8A2F3" w:rsidR="7FCDE538" w:rsidRDefault="212488FE" w:rsidP="79FBC9E9">
      <w:pPr>
        <w:pStyle w:val="Instructions"/>
        <w:numPr>
          <w:ilvl w:val="0"/>
          <w:numId w:val="20"/>
        </w:numPr>
        <w:rPr>
          <w:color w:val="000000" w:themeColor="text1"/>
        </w:rPr>
      </w:pPr>
      <w:r w:rsidRPr="212488FE">
        <w:rPr>
          <w:color w:val="auto"/>
        </w:rPr>
        <w:t>Performing maintenance on the following:</w:t>
      </w:r>
    </w:p>
    <w:p w14:paraId="652799F2" w14:textId="1F4FE8D3" w:rsidR="7FCDE538" w:rsidRDefault="212488FE" w:rsidP="79FBC9E9">
      <w:pPr>
        <w:pStyle w:val="Instructions"/>
        <w:numPr>
          <w:ilvl w:val="1"/>
          <w:numId w:val="20"/>
        </w:numPr>
        <w:rPr>
          <w:color w:val="000000" w:themeColor="text1"/>
        </w:rPr>
      </w:pPr>
      <w:r w:rsidRPr="212488FE">
        <w:rPr>
          <w:color w:val="auto"/>
        </w:rPr>
        <w:t>Accumulator</w:t>
      </w:r>
    </w:p>
    <w:p w14:paraId="3912AFC6" w14:textId="5F22E120" w:rsidR="715981FF" w:rsidRDefault="212488FE" w:rsidP="79FBC9E9">
      <w:pPr>
        <w:pStyle w:val="Instructions"/>
        <w:numPr>
          <w:ilvl w:val="1"/>
          <w:numId w:val="20"/>
        </w:numPr>
        <w:rPr>
          <w:color w:val="000000" w:themeColor="text1"/>
        </w:rPr>
      </w:pPr>
      <w:r w:rsidRPr="212488FE">
        <w:rPr>
          <w:color w:val="auto"/>
        </w:rPr>
        <w:t>IMD</w:t>
      </w:r>
    </w:p>
    <w:p w14:paraId="48FA3C88" w14:textId="5F22E120" w:rsidR="715981FF" w:rsidRDefault="212488FE" w:rsidP="79FBC9E9">
      <w:pPr>
        <w:pStyle w:val="Instructions"/>
        <w:numPr>
          <w:ilvl w:val="1"/>
          <w:numId w:val="20"/>
        </w:numPr>
        <w:rPr>
          <w:color w:val="000000" w:themeColor="text1"/>
        </w:rPr>
      </w:pPr>
      <w:r w:rsidRPr="212488FE">
        <w:rPr>
          <w:color w:val="auto"/>
        </w:rPr>
        <w:t>Inverter</w:t>
      </w:r>
    </w:p>
    <w:p w14:paraId="104658E7" w14:textId="4C942259" w:rsidR="5D48D6E5" w:rsidRDefault="212488FE" w:rsidP="79FBC9E9">
      <w:pPr>
        <w:pStyle w:val="Instructions"/>
        <w:numPr>
          <w:ilvl w:val="1"/>
          <w:numId w:val="20"/>
        </w:numPr>
        <w:rPr>
          <w:color w:val="000000" w:themeColor="text1"/>
        </w:rPr>
      </w:pPr>
      <w:r w:rsidRPr="212488FE">
        <w:rPr>
          <w:color w:val="auto"/>
        </w:rPr>
        <w:t>Any component containing high voltage in the vehicle</w:t>
      </w:r>
    </w:p>
    <w:p w14:paraId="0B344B08" w14:textId="212F3B91" w:rsidR="1F093D20" w:rsidRDefault="212488FE" w:rsidP="79FBC9E9">
      <w:pPr>
        <w:pStyle w:val="Instructions"/>
        <w:numPr>
          <w:ilvl w:val="0"/>
          <w:numId w:val="20"/>
        </w:numPr>
        <w:rPr>
          <w:color w:val="000000" w:themeColor="text1"/>
        </w:rPr>
      </w:pPr>
      <w:r w:rsidRPr="212488FE">
        <w:rPr>
          <w:color w:val="auto"/>
        </w:rPr>
        <w:t>Manually pushing the vehicle</w:t>
      </w:r>
    </w:p>
    <w:p w14:paraId="1666B422" w14:textId="097CFF8F" w:rsidR="1F093D20" w:rsidRDefault="212488FE" w:rsidP="79FBC9E9">
      <w:pPr>
        <w:pStyle w:val="Instructions"/>
        <w:numPr>
          <w:ilvl w:val="0"/>
          <w:numId w:val="20"/>
        </w:numPr>
        <w:rPr>
          <w:color w:val="000000" w:themeColor="text1"/>
        </w:rPr>
      </w:pPr>
      <w:r w:rsidRPr="212488FE">
        <w:rPr>
          <w:color w:val="auto"/>
        </w:rPr>
        <w:t>During charging</w:t>
      </w:r>
    </w:p>
    <w:p w14:paraId="24D92372" w14:textId="4829F0AF" w:rsidR="79FBC9E9" w:rsidRDefault="212488FE" w:rsidP="79FBC9E9">
      <w:pPr>
        <w:pStyle w:val="Instructions"/>
        <w:numPr>
          <w:ilvl w:val="0"/>
          <w:numId w:val="20"/>
        </w:numPr>
        <w:rPr>
          <w:color w:val="000000" w:themeColor="text1"/>
        </w:rPr>
      </w:pPr>
      <w:r w:rsidRPr="212488FE">
        <w:rPr>
          <w:color w:val="auto"/>
        </w:rPr>
        <w:t>Before technical inspection at competition</w:t>
      </w:r>
    </w:p>
    <w:p w14:paraId="185DD16E" w14:textId="1B9B4C44" w:rsidR="79FBC9E9" w:rsidRDefault="212488FE" w:rsidP="79FBC9E9">
      <w:pPr>
        <w:pStyle w:val="Instructions"/>
        <w:numPr>
          <w:ilvl w:val="0"/>
          <w:numId w:val="20"/>
        </w:numPr>
        <w:rPr>
          <w:color w:val="000000" w:themeColor="text1"/>
        </w:rPr>
      </w:pPr>
      <w:r w:rsidRPr="212488FE">
        <w:rPr>
          <w:color w:val="auto"/>
        </w:rPr>
        <w:t>When leaving the vehicle unattended</w:t>
      </w:r>
    </w:p>
    <w:p w14:paraId="39429594" w14:textId="77777777" w:rsidR="003F15D5" w:rsidRPr="00653B6B" w:rsidRDefault="003F15D5" w:rsidP="003F15D5">
      <w:pPr>
        <w:pStyle w:val="Heading2"/>
      </w:pPr>
      <w:bookmarkStart w:id="164" w:name="_Toc534917767"/>
      <w:bookmarkStart w:id="165" w:name="_Toc535256528"/>
      <w:bookmarkStart w:id="166" w:name="_Toc7368229"/>
      <w:r w:rsidRPr="00653B6B">
        <w:t xml:space="preserve">Ready </w:t>
      </w:r>
      <w:r w:rsidR="003B44DE" w:rsidRPr="00653B6B">
        <w:t>to</w:t>
      </w:r>
      <w:r w:rsidRPr="00653B6B">
        <w:t xml:space="preserve"> Drive Sound</w:t>
      </w:r>
      <w:bookmarkEnd w:id="164"/>
      <w:bookmarkEnd w:id="165"/>
      <w:bookmarkEnd w:id="166"/>
    </w:p>
    <w:p w14:paraId="77311F67" w14:textId="732997E0" w:rsidR="5B46F8AE" w:rsidRDefault="5B46F8AE" w:rsidP="5B46F8AE">
      <w:pPr>
        <w:pStyle w:val="Heading3"/>
      </w:pPr>
      <w:r>
        <w:t>RTDS Device and Control</w:t>
      </w:r>
    </w:p>
    <w:p w14:paraId="59E80E3F" w14:textId="649501AD" w:rsidR="5B46F8AE" w:rsidRDefault="5B46F8AE" w:rsidP="5B46F8AE">
      <w:pPr>
        <w:spacing w:line="259" w:lineRule="auto"/>
      </w:pPr>
      <w:r>
        <w:t>The ready to drive signal is controlled from a half bridge output of the VCU. It is sounded before the V</w:t>
      </w:r>
      <w:r w:rsidR="001F48D8">
        <w:t>CU enters the ready</w:t>
      </w:r>
      <w:r>
        <w:t xml:space="preserve"> to drive state and allows torque output.</w:t>
      </w:r>
    </w:p>
    <w:tbl>
      <w:tblPr>
        <w:tblStyle w:val="TableGrid"/>
        <w:tblW w:w="6045" w:type="dxa"/>
        <w:tblLook w:val="04A0" w:firstRow="1" w:lastRow="0" w:firstColumn="1" w:lastColumn="0" w:noHBand="0" w:noVBand="1"/>
      </w:tblPr>
      <w:tblGrid>
        <w:gridCol w:w="1905"/>
        <w:gridCol w:w="4140"/>
      </w:tblGrid>
      <w:tr w:rsidR="009A686C" w:rsidRPr="00653B6B" w14:paraId="46FD2C1F" w14:textId="77777777" w:rsidTr="5B46F8AE">
        <w:trPr>
          <w:cantSplit/>
        </w:trPr>
        <w:tc>
          <w:tcPr>
            <w:tcW w:w="1905" w:type="dxa"/>
          </w:tcPr>
          <w:p w14:paraId="52199ECD" w14:textId="77777777" w:rsidR="009A686C" w:rsidRPr="00653B6B" w:rsidRDefault="009A686C" w:rsidP="00636DD0">
            <w:pPr>
              <w:keepNext/>
            </w:pPr>
            <w:r w:rsidRPr="00653B6B">
              <w:t>Make / Model</w:t>
            </w:r>
            <w:r w:rsidR="00636DD0">
              <w:t>:</w:t>
            </w:r>
          </w:p>
        </w:tc>
        <w:tc>
          <w:tcPr>
            <w:tcW w:w="4140" w:type="dxa"/>
          </w:tcPr>
          <w:p w14:paraId="14FAB99F" w14:textId="0B4CFD05" w:rsidR="009A686C" w:rsidRPr="00653B6B" w:rsidRDefault="5B46F8AE" w:rsidP="5B46F8AE">
            <w:r w:rsidRPr="5B46F8AE">
              <w:t xml:space="preserve">Mallory </w:t>
            </w:r>
            <w:proofErr w:type="spellStart"/>
            <w:r w:rsidRPr="5B46F8AE">
              <w:t>Sonalert</w:t>
            </w:r>
            <w:proofErr w:type="spellEnd"/>
            <w:r w:rsidRPr="5B46F8AE">
              <w:t xml:space="preserve"> Products / </w:t>
            </w:r>
            <w:r w:rsidR="538B5EF5" w:rsidRPr="538B5EF5">
              <w:rPr>
                <w:rFonts w:ascii="Calibri Light" w:eastAsia="Calibri Light" w:hAnsi="Calibri Light" w:cs="Calibri Light"/>
              </w:rPr>
              <w:t>ZA016LDFP1</w:t>
            </w:r>
          </w:p>
        </w:tc>
      </w:tr>
      <w:tr w:rsidR="009A686C" w:rsidRPr="00653B6B" w14:paraId="029BDCD1" w14:textId="77777777" w:rsidTr="5B46F8AE">
        <w:trPr>
          <w:cantSplit/>
        </w:trPr>
        <w:tc>
          <w:tcPr>
            <w:tcW w:w="1905" w:type="dxa"/>
          </w:tcPr>
          <w:p w14:paraId="0B0E383E" w14:textId="77777777" w:rsidR="009A686C" w:rsidRPr="00653B6B" w:rsidRDefault="009A686C" w:rsidP="00636DD0">
            <w:pPr>
              <w:keepNext/>
            </w:pPr>
            <w:r w:rsidRPr="00653B6B">
              <w:t>Control Voltage</w:t>
            </w:r>
            <w:r w:rsidR="00636DD0">
              <w:t>:</w:t>
            </w:r>
          </w:p>
        </w:tc>
        <w:tc>
          <w:tcPr>
            <w:tcW w:w="4140" w:type="dxa"/>
          </w:tcPr>
          <w:p w14:paraId="0C147435" w14:textId="149FA169" w:rsidR="009A686C" w:rsidRPr="00653B6B" w:rsidRDefault="5B46F8AE" w:rsidP="5B46F8AE">
            <w:r w:rsidRPr="5B46F8AE">
              <w:t>12V</w:t>
            </w:r>
          </w:p>
        </w:tc>
      </w:tr>
      <w:tr w:rsidR="009A686C" w:rsidRPr="00653B6B" w14:paraId="50F6ED5A" w14:textId="77777777" w:rsidTr="5B46F8AE">
        <w:trPr>
          <w:cantSplit/>
        </w:trPr>
        <w:tc>
          <w:tcPr>
            <w:tcW w:w="1905" w:type="dxa"/>
          </w:tcPr>
          <w:p w14:paraId="1EB23F07" w14:textId="77777777" w:rsidR="009A686C" w:rsidRPr="00653B6B" w:rsidRDefault="009A686C" w:rsidP="00636DD0">
            <w:pPr>
              <w:keepNext/>
            </w:pPr>
            <w:r w:rsidRPr="00653B6B">
              <w:t>SPL at 2m</w:t>
            </w:r>
            <w:r w:rsidR="00636DD0">
              <w:t>:</w:t>
            </w:r>
          </w:p>
        </w:tc>
        <w:tc>
          <w:tcPr>
            <w:tcW w:w="4140" w:type="dxa"/>
          </w:tcPr>
          <w:p w14:paraId="37FCD35A" w14:textId="7D71C227" w:rsidR="009A686C" w:rsidRPr="00653B6B" w:rsidRDefault="538B5EF5" w:rsidP="5B46F8AE">
            <w:r>
              <w:t>85</w:t>
            </w:r>
            <w:r w:rsidR="5B46F8AE" w:rsidRPr="5B46F8AE">
              <w:t xml:space="preserve"> dBA</w:t>
            </w:r>
          </w:p>
        </w:tc>
      </w:tr>
      <w:tr w:rsidR="009A686C" w:rsidRPr="00653B6B" w14:paraId="1CA91AC9" w14:textId="77777777" w:rsidTr="5B46F8AE">
        <w:trPr>
          <w:cantSplit/>
        </w:trPr>
        <w:tc>
          <w:tcPr>
            <w:tcW w:w="1905" w:type="dxa"/>
          </w:tcPr>
          <w:p w14:paraId="0821D811" w14:textId="77777777" w:rsidR="009A686C" w:rsidRPr="00653B6B" w:rsidRDefault="009A686C" w:rsidP="00636DD0">
            <w:pPr>
              <w:keepNext/>
            </w:pPr>
            <w:r w:rsidRPr="00653B6B">
              <w:t>Datasheet</w:t>
            </w:r>
            <w:r w:rsidR="00636DD0">
              <w:t>:</w:t>
            </w:r>
          </w:p>
        </w:tc>
        <w:tc>
          <w:tcPr>
            <w:tcW w:w="4140" w:type="dxa"/>
          </w:tcPr>
          <w:p w14:paraId="453A3626" w14:textId="632C42BD" w:rsidR="009A686C" w:rsidRPr="00653B6B" w:rsidRDefault="00545D17" w:rsidP="5B46F8AE">
            <w:hyperlink r:id="rId55">
              <w:r w:rsidR="538B5EF5" w:rsidRPr="538B5EF5">
                <w:rPr>
                  <w:rStyle w:val="Hyperlink"/>
                </w:rPr>
                <w:t>Datasheet</w:t>
              </w:r>
            </w:hyperlink>
          </w:p>
        </w:tc>
      </w:tr>
    </w:tbl>
    <w:p w14:paraId="44378F68" w14:textId="45F3ACE4" w:rsidR="00B130E2" w:rsidRPr="00653B6B" w:rsidRDefault="00636DD0" w:rsidP="00636DD0">
      <w:pPr>
        <w:pStyle w:val="Caption"/>
      </w:pPr>
      <w:bookmarkStart w:id="167" w:name="_Toc535246751"/>
      <w:bookmarkStart w:id="168" w:name="_Toc535248638"/>
      <w:bookmarkStart w:id="169" w:name="_Toc8806294"/>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t xml:space="preserve"> - RTDS Specifications</w:t>
      </w:r>
      <w:bookmarkEnd w:id="167"/>
      <w:bookmarkEnd w:id="168"/>
      <w:bookmarkEnd w:id="169"/>
    </w:p>
    <w:p w14:paraId="4FE90954" w14:textId="77777777" w:rsidR="003F15D5" w:rsidRPr="00653B6B" w:rsidRDefault="5B46F8AE" w:rsidP="003F15D5">
      <w:pPr>
        <w:pStyle w:val="Heading3"/>
      </w:pPr>
      <w:r>
        <w:t>Ready to Drive Mode Demonstration</w:t>
      </w:r>
    </w:p>
    <w:p w14:paraId="3C8BF87C" w14:textId="645892E5" w:rsidR="5B46F8AE" w:rsidRDefault="5B46F8AE" w:rsidP="5B46F8AE">
      <w:pPr>
        <w:rPr>
          <w:color w:val="FF0000"/>
        </w:rPr>
      </w:pPr>
    </w:p>
    <w:p w14:paraId="1ED6BA41" w14:textId="6223B0D1" w:rsidR="0B5E7659" w:rsidRDefault="0B5E7659" w:rsidP="0B5E7659">
      <w:pPr>
        <w:pStyle w:val="ListParagraph"/>
        <w:numPr>
          <w:ilvl w:val="0"/>
          <w:numId w:val="18"/>
        </w:numPr>
      </w:pPr>
      <w:r w:rsidRPr="0B5E7659">
        <w:t>Set TSMS and GLVMS to ready to on position</w:t>
      </w:r>
    </w:p>
    <w:p w14:paraId="44D2B551" w14:textId="53B4A3C8" w:rsidR="0B5E7659" w:rsidRDefault="0B5E7659" w:rsidP="0B5E7659">
      <w:pPr>
        <w:pStyle w:val="ListParagraph"/>
        <w:numPr>
          <w:ilvl w:val="0"/>
          <w:numId w:val="18"/>
        </w:numPr>
      </w:pPr>
      <w:r w:rsidRPr="0B5E7659">
        <w:t>Reset external circuit</w:t>
      </w:r>
    </w:p>
    <w:p w14:paraId="369F77A1" w14:textId="542B6F84" w:rsidR="0B5E7659" w:rsidRDefault="0B5E7659" w:rsidP="0B5E7659">
      <w:pPr>
        <w:pStyle w:val="ListParagraph"/>
        <w:numPr>
          <w:ilvl w:val="0"/>
          <w:numId w:val="18"/>
        </w:numPr>
      </w:pPr>
      <w:r w:rsidRPr="0B5E7659">
        <w:t>Enter vehicle</w:t>
      </w:r>
    </w:p>
    <w:p w14:paraId="6639E37F" w14:textId="4FE07D3C" w:rsidR="0B5E7659" w:rsidRDefault="0B5E7659" w:rsidP="0B5E7659">
      <w:pPr>
        <w:pStyle w:val="ListParagraph"/>
        <w:numPr>
          <w:ilvl w:val="0"/>
          <w:numId w:val="18"/>
        </w:numPr>
      </w:pPr>
      <w:r w:rsidRPr="0B5E7659">
        <w:t>Reset internal circuit</w:t>
      </w:r>
    </w:p>
    <w:p w14:paraId="1BC0D5E5" w14:textId="5DE04804" w:rsidR="0B5E7659" w:rsidRDefault="0B5E7659" w:rsidP="0B5E7659">
      <w:pPr>
        <w:pStyle w:val="ListParagraph"/>
        <w:numPr>
          <w:ilvl w:val="0"/>
          <w:numId w:val="18"/>
        </w:numPr>
      </w:pPr>
      <w:r w:rsidRPr="0B5E7659">
        <w:t>Press brake pedal and hold start button</w:t>
      </w:r>
    </w:p>
    <w:p w14:paraId="72517AB3" w14:textId="54E5BCE5" w:rsidR="0B5E7659" w:rsidRDefault="0B5E7659" w:rsidP="0B5E7659">
      <w:pPr>
        <w:pStyle w:val="ListParagraph"/>
        <w:numPr>
          <w:ilvl w:val="0"/>
          <w:numId w:val="18"/>
        </w:numPr>
      </w:pPr>
      <w:r w:rsidRPr="0B5E7659">
        <w:lastRenderedPageBreak/>
        <w:t>Wait for ready to drive sound, observe light on dashboard</w:t>
      </w:r>
    </w:p>
    <w:p w14:paraId="5B5D5637" w14:textId="6066A949" w:rsidR="0B5E7659" w:rsidRDefault="0B5E7659" w:rsidP="0B5E7659">
      <w:pPr>
        <w:pStyle w:val="ListParagraph"/>
        <w:numPr>
          <w:ilvl w:val="0"/>
          <w:numId w:val="18"/>
        </w:numPr>
      </w:pPr>
      <w:r w:rsidRPr="0B5E7659">
        <w:t>Release start button</w:t>
      </w:r>
    </w:p>
    <w:p w14:paraId="2F595895" w14:textId="1E7721ED" w:rsidR="00327333" w:rsidRPr="00327333" w:rsidRDefault="5B46F8AE" w:rsidP="5B46F8AE">
      <w:pPr>
        <w:pStyle w:val="Heading3"/>
      </w:pPr>
      <w:r>
        <w:t>Discharge Circuit Component Specifications</w:t>
      </w:r>
    </w:p>
    <w:p w14:paraId="3AE9BFC4" w14:textId="1C6AA615" w:rsidR="5B46F8AE" w:rsidRDefault="5B46F8AE" w:rsidP="5B46F8AE">
      <w:pPr>
        <w:rPr>
          <w:color w:val="FF0000"/>
        </w:rPr>
      </w:pPr>
    </w:p>
    <w:tbl>
      <w:tblPr>
        <w:tblStyle w:val="TableGrid"/>
        <w:tblW w:w="5530" w:type="dxa"/>
        <w:tblLook w:val="04A0" w:firstRow="1" w:lastRow="0" w:firstColumn="1" w:lastColumn="0" w:noHBand="0" w:noVBand="1"/>
      </w:tblPr>
      <w:tblGrid>
        <w:gridCol w:w="2335"/>
        <w:gridCol w:w="3195"/>
      </w:tblGrid>
      <w:tr w:rsidR="00327333" w14:paraId="10B3C06F" w14:textId="77777777" w:rsidTr="212488FE">
        <w:trPr>
          <w:cantSplit/>
        </w:trPr>
        <w:tc>
          <w:tcPr>
            <w:tcW w:w="2335" w:type="dxa"/>
          </w:tcPr>
          <w:p w14:paraId="1A4F4FB7" w14:textId="77777777" w:rsidR="00327333" w:rsidRDefault="5B46F8AE" w:rsidP="5B46F8AE">
            <w:pPr>
              <w:keepNext/>
            </w:pPr>
            <w:r w:rsidRPr="5B46F8AE">
              <w:t>Make / Model:</w:t>
            </w:r>
          </w:p>
        </w:tc>
        <w:tc>
          <w:tcPr>
            <w:tcW w:w="3195" w:type="dxa"/>
          </w:tcPr>
          <w:p w14:paraId="0272CCB8" w14:textId="068A671E" w:rsidR="00327333" w:rsidRDefault="003339DF" w:rsidP="00BE3340">
            <w:pPr>
              <w:pStyle w:val="Change"/>
            </w:pPr>
            <w:r>
              <w:t xml:space="preserve">TE Connectivity / </w:t>
            </w:r>
            <w:r w:rsidRPr="006B178A">
              <w:t>HSC1003K9J</w:t>
            </w:r>
          </w:p>
        </w:tc>
      </w:tr>
      <w:tr w:rsidR="00327333" w14:paraId="5991AD26" w14:textId="77777777" w:rsidTr="212488FE">
        <w:trPr>
          <w:cantSplit/>
        </w:trPr>
        <w:tc>
          <w:tcPr>
            <w:tcW w:w="2335" w:type="dxa"/>
          </w:tcPr>
          <w:p w14:paraId="6491E6D2" w14:textId="77777777" w:rsidR="00327333" w:rsidRDefault="00327333" w:rsidP="00327333">
            <w:pPr>
              <w:keepNext/>
            </w:pPr>
            <w:r>
              <w:t>Resistance:</w:t>
            </w:r>
          </w:p>
        </w:tc>
        <w:tc>
          <w:tcPr>
            <w:tcW w:w="3195" w:type="dxa"/>
          </w:tcPr>
          <w:p w14:paraId="3390FC6C" w14:textId="3A26252C" w:rsidR="00327333" w:rsidRPr="006B178A" w:rsidRDefault="003339DF" w:rsidP="00BE3340">
            <w:pPr>
              <w:pStyle w:val="Change"/>
            </w:pPr>
            <w:r w:rsidRPr="006B178A">
              <w:t>3.9k</w:t>
            </w:r>
            <w:r w:rsidR="7221118D" w:rsidRPr="006B178A">
              <w:t>Ω</w:t>
            </w:r>
          </w:p>
        </w:tc>
      </w:tr>
      <w:tr w:rsidR="00327333" w14:paraId="2B7EDBD5" w14:textId="77777777" w:rsidTr="212488FE">
        <w:trPr>
          <w:cantSplit/>
        </w:trPr>
        <w:tc>
          <w:tcPr>
            <w:tcW w:w="2335" w:type="dxa"/>
          </w:tcPr>
          <w:p w14:paraId="0190C6F5" w14:textId="77777777" w:rsidR="00327333" w:rsidRDefault="00327333" w:rsidP="00327333">
            <w:pPr>
              <w:keepNext/>
            </w:pPr>
            <w:r>
              <w:t>Voltage:</w:t>
            </w:r>
          </w:p>
        </w:tc>
        <w:tc>
          <w:tcPr>
            <w:tcW w:w="3195" w:type="dxa"/>
          </w:tcPr>
          <w:p w14:paraId="7C4E36AC" w14:textId="1B4BC5E1" w:rsidR="00327333" w:rsidRDefault="212488FE" w:rsidP="00BE3340">
            <w:pPr>
              <w:pStyle w:val="Change"/>
            </w:pPr>
            <w:r w:rsidRPr="006B178A">
              <w:t>469V</w:t>
            </w:r>
          </w:p>
        </w:tc>
      </w:tr>
      <w:tr w:rsidR="00327333" w14:paraId="73208C85" w14:textId="77777777" w:rsidTr="212488FE">
        <w:trPr>
          <w:cantSplit/>
        </w:trPr>
        <w:tc>
          <w:tcPr>
            <w:tcW w:w="2335" w:type="dxa"/>
          </w:tcPr>
          <w:p w14:paraId="5AE6C26D" w14:textId="77777777" w:rsidR="00327333" w:rsidRDefault="00327333" w:rsidP="00327333">
            <w:pPr>
              <w:keepNext/>
            </w:pPr>
            <w:r>
              <w:t>Power:</w:t>
            </w:r>
          </w:p>
        </w:tc>
        <w:tc>
          <w:tcPr>
            <w:tcW w:w="3195" w:type="dxa"/>
          </w:tcPr>
          <w:p w14:paraId="7738AE1F" w14:textId="4BF9ADA9" w:rsidR="00327333" w:rsidRPr="006B178A" w:rsidRDefault="000730B9" w:rsidP="00BE3340">
            <w:pPr>
              <w:pStyle w:val="Change"/>
            </w:pPr>
            <w:r w:rsidRPr="006B178A">
              <w:t>5</w:t>
            </w:r>
            <w:r w:rsidR="7221118D" w:rsidRPr="006B178A">
              <w:t>0W</w:t>
            </w:r>
          </w:p>
        </w:tc>
      </w:tr>
      <w:tr w:rsidR="00327333" w14:paraId="5EF5BA03" w14:textId="77777777" w:rsidTr="212488FE">
        <w:trPr>
          <w:cantSplit/>
        </w:trPr>
        <w:tc>
          <w:tcPr>
            <w:tcW w:w="2335" w:type="dxa"/>
          </w:tcPr>
          <w:p w14:paraId="2F4B3674" w14:textId="77777777" w:rsidR="00327333" w:rsidRDefault="00327333" w:rsidP="00327333">
            <w:pPr>
              <w:keepNext/>
            </w:pPr>
            <w:r>
              <w:t>Power @15sec:</w:t>
            </w:r>
          </w:p>
        </w:tc>
        <w:tc>
          <w:tcPr>
            <w:tcW w:w="3195" w:type="dxa"/>
          </w:tcPr>
          <w:p w14:paraId="573C03E9" w14:textId="75764102" w:rsidR="00327333" w:rsidRDefault="212488FE" w:rsidP="00BE3340">
            <w:pPr>
              <w:pStyle w:val="Change"/>
            </w:pPr>
            <w:r w:rsidRPr="006B178A">
              <w:t>2.65E-12 W</w:t>
            </w:r>
          </w:p>
        </w:tc>
      </w:tr>
      <w:tr w:rsidR="00327333" w14:paraId="3858BFA9" w14:textId="77777777" w:rsidTr="212488FE">
        <w:trPr>
          <w:cantSplit/>
          <w:trHeight w:val="260"/>
        </w:trPr>
        <w:tc>
          <w:tcPr>
            <w:tcW w:w="2335" w:type="dxa"/>
          </w:tcPr>
          <w:p w14:paraId="754A9BED" w14:textId="77777777" w:rsidR="00327333" w:rsidRDefault="00327333" w:rsidP="00327333">
            <w:pPr>
              <w:keepNext/>
            </w:pPr>
            <w:r>
              <w:t>Datasheet</w:t>
            </w:r>
          </w:p>
        </w:tc>
        <w:tc>
          <w:tcPr>
            <w:tcW w:w="3195" w:type="dxa"/>
          </w:tcPr>
          <w:p w14:paraId="2B279746" w14:textId="3F5D0E60" w:rsidR="00327333" w:rsidRDefault="00545D17" w:rsidP="00242686">
            <w:pPr>
              <w:pStyle w:val="Instructions"/>
            </w:pPr>
            <w:hyperlink r:id="rId56">
              <w:r w:rsidR="4152B347" w:rsidRPr="4152B347">
                <w:rPr>
                  <w:rStyle w:val="Hyperlink"/>
                </w:rPr>
                <w:t>Datasheet</w:t>
              </w:r>
            </w:hyperlink>
          </w:p>
        </w:tc>
      </w:tr>
    </w:tbl>
    <w:p w14:paraId="08BFD616" w14:textId="508C731B" w:rsidR="00B130E2" w:rsidRDefault="00327333" w:rsidP="00327333">
      <w:pPr>
        <w:pStyle w:val="Caption"/>
      </w:pPr>
      <w:bookmarkStart w:id="170" w:name="_Toc535246752"/>
      <w:bookmarkStart w:id="171" w:name="_Toc535248639"/>
      <w:bookmarkStart w:id="172" w:name="_Toc8806295"/>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6</w:t>
      </w:r>
      <w:r w:rsidR="00342836">
        <w:rPr>
          <w:noProof/>
          <w:color w:val="2B579A"/>
          <w:shd w:val="clear" w:color="auto" w:fill="E6E6E6"/>
        </w:rPr>
        <w:fldChar w:fldCharType="end"/>
      </w:r>
      <w:r>
        <w:t xml:space="preserve"> - Discharge Resistor Specifications</w:t>
      </w:r>
      <w:bookmarkEnd w:id="170"/>
      <w:bookmarkEnd w:id="171"/>
      <w:bookmarkEnd w:id="172"/>
    </w:p>
    <w:tbl>
      <w:tblPr>
        <w:tblStyle w:val="TableGrid"/>
        <w:tblW w:w="0" w:type="auto"/>
        <w:tblLook w:val="04A0" w:firstRow="1" w:lastRow="0" w:firstColumn="1" w:lastColumn="0" w:noHBand="0" w:noVBand="1"/>
      </w:tblPr>
      <w:tblGrid>
        <w:gridCol w:w="2605"/>
        <w:gridCol w:w="3510"/>
      </w:tblGrid>
      <w:tr w:rsidR="00327333" w14:paraId="350FD939" w14:textId="77777777" w:rsidTr="212488FE">
        <w:trPr>
          <w:cantSplit/>
        </w:trPr>
        <w:tc>
          <w:tcPr>
            <w:tcW w:w="2605" w:type="dxa"/>
          </w:tcPr>
          <w:p w14:paraId="09042E82" w14:textId="77777777" w:rsidR="00327333" w:rsidRDefault="00327333" w:rsidP="00327333">
            <w:pPr>
              <w:keepNext/>
            </w:pPr>
            <w:r>
              <w:t>Make / Model:</w:t>
            </w:r>
          </w:p>
        </w:tc>
        <w:tc>
          <w:tcPr>
            <w:tcW w:w="3510" w:type="dxa"/>
          </w:tcPr>
          <w:p w14:paraId="3FB4AD2B" w14:textId="69789ADF" w:rsidR="00327333" w:rsidRDefault="212488FE" w:rsidP="00515421">
            <w:pPr>
              <w:pStyle w:val="Change"/>
            </w:pPr>
            <w:proofErr w:type="spellStart"/>
            <w:r w:rsidRPr="02D04950">
              <w:t>Gigavac</w:t>
            </w:r>
            <w:proofErr w:type="spellEnd"/>
            <w:r w:rsidRPr="02D04950">
              <w:t xml:space="preserve"> </w:t>
            </w:r>
            <w:r w:rsidR="02D04950" w:rsidRPr="02D04950">
              <w:t>P</w:t>
            </w:r>
            <w:r w:rsidR="00D86584">
              <w:t>NC113BDA</w:t>
            </w:r>
            <w:r w:rsidR="00D86584">
              <w:tab/>
            </w:r>
          </w:p>
        </w:tc>
      </w:tr>
      <w:tr w:rsidR="00327333" w14:paraId="64CE7FE6" w14:textId="77777777" w:rsidTr="212488FE">
        <w:trPr>
          <w:cantSplit/>
        </w:trPr>
        <w:tc>
          <w:tcPr>
            <w:tcW w:w="2605" w:type="dxa"/>
          </w:tcPr>
          <w:p w14:paraId="3D5C8E9C" w14:textId="77777777" w:rsidR="00327333" w:rsidRDefault="00327333" w:rsidP="00327333">
            <w:pPr>
              <w:keepNext/>
            </w:pPr>
            <w:r>
              <w:t>Contact Current Rating:</w:t>
            </w:r>
          </w:p>
        </w:tc>
        <w:tc>
          <w:tcPr>
            <w:tcW w:w="3510" w:type="dxa"/>
          </w:tcPr>
          <w:p w14:paraId="1ECA17E4" w14:textId="3C1D0ABC" w:rsidR="00327333" w:rsidRDefault="00515421" w:rsidP="00515421">
            <w:pPr>
              <w:pStyle w:val="Change"/>
            </w:pPr>
            <w:r>
              <w:t>3</w:t>
            </w:r>
            <w:r w:rsidR="02D04950" w:rsidRPr="02D04950">
              <w:t>0A</w:t>
            </w:r>
          </w:p>
        </w:tc>
      </w:tr>
      <w:tr w:rsidR="00327333" w14:paraId="12EC9FD6" w14:textId="77777777" w:rsidTr="212488FE">
        <w:trPr>
          <w:cantSplit/>
        </w:trPr>
        <w:tc>
          <w:tcPr>
            <w:tcW w:w="2605" w:type="dxa"/>
          </w:tcPr>
          <w:p w14:paraId="6888BFFF" w14:textId="77777777" w:rsidR="00327333" w:rsidRDefault="00327333" w:rsidP="00327333">
            <w:pPr>
              <w:keepNext/>
            </w:pPr>
            <w:r>
              <w:t>Contact Voltage Rating:</w:t>
            </w:r>
          </w:p>
        </w:tc>
        <w:tc>
          <w:tcPr>
            <w:tcW w:w="3510" w:type="dxa"/>
          </w:tcPr>
          <w:p w14:paraId="3929A314" w14:textId="27686B45" w:rsidR="00327333" w:rsidRDefault="02D04950" w:rsidP="00515421">
            <w:pPr>
              <w:pStyle w:val="Change"/>
            </w:pPr>
            <w:r w:rsidRPr="02D04950">
              <w:t>1</w:t>
            </w:r>
            <w:r w:rsidR="00515421">
              <w:t>5</w:t>
            </w:r>
            <w:r w:rsidRPr="02D04950">
              <w:t>00V</w:t>
            </w:r>
          </w:p>
        </w:tc>
      </w:tr>
      <w:tr w:rsidR="00327333" w14:paraId="4625F14A" w14:textId="77777777" w:rsidTr="212488FE">
        <w:trPr>
          <w:cantSplit/>
        </w:trPr>
        <w:tc>
          <w:tcPr>
            <w:tcW w:w="2605" w:type="dxa"/>
          </w:tcPr>
          <w:p w14:paraId="18D9C892" w14:textId="77777777" w:rsidR="00327333" w:rsidRDefault="00327333" w:rsidP="00327333">
            <w:pPr>
              <w:keepNext/>
            </w:pPr>
            <w:r>
              <w:t>Datasheet:</w:t>
            </w:r>
          </w:p>
        </w:tc>
        <w:tc>
          <w:tcPr>
            <w:tcW w:w="3510" w:type="dxa"/>
          </w:tcPr>
          <w:p w14:paraId="77CE154B" w14:textId="449B23A6" w:rsidR="00327333" w:rsidRDefault="00545D17" w:rsidP="003172A6">
            <w:pPr>
              <w:pStyle w:val="Instructions"/>
            </w:pPr>
            <w:hyperlink r:id="rId57">
              <w:r w:rsidR="788A688D" w:rsidRPr="788A688D">
                <w:rPr>
                  <w:rStyle w:val="Hyperlink"/>
                </w:rPr>
                <w:t>Datasheet</w:t>
              </w:r>
            </w:hyperlink>
          </w:p>
        </w:tc>
      </w:tr>
    </w:tbl>
    <w:p w14:paraId="6BCEBF91" w14:textId="48F50D02" w:rsidR="00327333" w:rsidRDefault="00327333" w:rsidP="00327333">
      <w:pPr>
        <w:pStyle w:val="Caption"/>
      </w:pPr>
      <w:bookmarkStart w:id="173" w:name="_Toc535246753"/>
      <w:bookmarkStart w:id="174" w:name="_Toc535248640"/>
      <w:bookmarkStart w:id="175" w:name="_Toc8806296"/>
      <w:r>
        <w:t xml:space="preserve">Table </w:t>
      </w:r>
      <w:r w:rsidR="00342836" w:rsidRPr="2318F532">
        <w:fldChar w:fldCharType="begin"/>
      </w:r>
      <w:r w:rsidR="00342836">
        <w:rPr>
          <w:noProof/>
        </w:rPr>
        <w:instrText xml:space="preserve"> STYLEREF 1 \s </w:instrText>
      </w:r>
      <w:r w:rsidR="00342836" w:rsidRPr="2318F532">
        <w:rPr>
          <w:noProof/>
          <w:color w:val="2B579A"/>
          <w:shd w:val="clear" w:color="auto" w:fill="E6E6E6"/>
        </w:rPr>
        <w:fldChar w:fldCharType="separate"/>
      </w:r>
      <w:r w:rsidR="00492221">
        <w:rPr>
          <w:noProof/>
        </w:rPr>
        <w:t>4</w:t>
      </w:r>
      <w:r w:rsidR="00342836" w:rsidRPr="2318F532">
        <w:fldChar w:fldCharType="end"/>
      </w:r>
      <w:r w:rsidR="00944031">
        <w:noBreakHyphen/>
      </w:r>
      <w:r w:rsidR="00342836" w:rsidRPr="2318F532">
        <w:fldChar w:fldCharType="begin"/>
      </w:r>
      <w:r w:rsidR="00342836">
        <w:rPr>
          <w:noProof/>
        </w:rPr>
        <w:instrText xml:space="preserve"> SEQ Table \* ARABIC \s 1 </w:instrText>
      </w:r>
      <w:r w:rsidR="00342836" w:rsidRPr="2318F532">
        <w:rPr>
          <w:noProof/>
          <w:color w:val="2B579A"/>
          <w:shd w:val="clear" w:color="auto" w:fill="E6E6E6"/>
        </w:rPr>
        <w:fldChar w:fldCharType="separate"/>
      </w:r>
      <w:r w:rsidR="00492221">
        <w:rPr>
          <w:noProof/>
        </w:rPr>
        <w:t>7</w:t>
      </w:r>
      <w:r w:rsidR="00342836" w:rsidRPr="2318F532">
        <w:fldChar w:fldCharType="end"/>
      </w:r>
      <w:r>
        <w:t xml:space="preserve"> - Discharge Relay Specifications</w:t>
      </w:r>
      <w:bookmarkEnd w:id="173"/>
      <w:bookmarkEnd w:id="174"/>
      <w:bookmarkEnd w:id="175"/>
    </w:p>
    <w:p w14:paraId="609E4E3E" w14:textId="5F0D64C1" w:rsidR="4152B347" w:rsidRDefault="00CC27F5" w:rsidP="4152B347">
      <w:r>
        <w:rPr>
          <w:noProof/>
        </w:rPr>
        <w:drawing>
          <wp:inline distT="0" distB="0" distL="0" distR="0" wp14:anchorId="1D1F6424" wp14:editId="31A3E79C">
            <wp:extent cx="5943600" cy="3335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35020"/>
                    </a:xfrm>
                    <a:prstGeom prst="rect">
                      <a:avLst/>
                    </a:prstGeom>
                  </pic:spPr>
                </pic:pic>
              </a:graphicData>
            </a:graphic>
          </wp:inline>
        </w:drawing>
      </w:r>
    </w:p>
    <w:p w14:paraId="33746E28" w14:textId="77777777" w:rsidR="00360A3D" w:rsidRPr="00360A3D" w:rsidRDefault="00360A3D" w:rsidP="00360A3D"/>
    <w:p w14:paraId="0B0E1337" w14:textId="39FC704E" w:rsidR="00B053C0" w:rsidRDefault="00B053C0" w:rsidP="00BE3340">
      <w:pPr>
        <w:pStyle w:val="Change"/>
      </w:pPr>
      <w:r>
        <w:t xml:space="preserve">The discharge circuit is rated to 50W without a heatsink which is below the peak power of the discharge circuit of 41W. </w:t>
      </w:r>
      <w:r w:rsidR="001E5E29">
        <w:t xml:space="preserve">Thus, the discharge circuit can handle the </w:t>
      </w:r>
      <w:r w:rsidR="00BE3340">
        <w:t>discharge current continuously.</w:t>
      </w:r>
    </w:p>
    <w:p w14:paraId="2648965D" w14:textId="77777777" w:rsidR="000C5FBF" w:rsidRDefault="000C5FBF" w:rsidP="00BE3340">
      <w:pPr>
        <w:pStyle w:val="Change"/>
      </w:pPr>
    </w:p>
    <w:p w14:paraId="47BA6E9F" w14:textId="619B087B" w:rsidR="4152B347" w:rsidRPr="00BE3340" w:rsidRDefault="2318F532" w:rsidP="00BE3340">
      <w:pPr>
        <w:pStyle w:val="Change"/>
      </w:pPr>
      <w:r w:rsidRPr="00BE3340">
        <w:t xml:space="preserve">The </w:t>
      </w:r>
      <w:r w:rsidR="00CA5502">
        <w:t>m</w:t>
      </w:r>
      <w:r w:rsidRPr="00BE3340">
        <w:t>otor</w:t>
      </w:r>
      <w:r w:rsidR="212488FE" w:rsidRPr="00BE3340">
        <w:t xml:space="preserve"> drive has internal capacitance of </w:t>
      </w:r>
      <w:r w:rsidRPr="00BE3340">
        <w:t>500</w:t>
      </w:r>
      <w:r w:rsidR="212488FE" w:rsidRPr="00BE3340">
        <w:t xml:space="preserve"> </w:t>
      </w:r>
      <w:proofErr w:type="spellStart"/>
      <w:r w:rsidR="212488FE" w:rsidRPr="00BE3340">
        <w:t>uF</w:t>
      </w:r>
      <w:proofErr w:type="spellEnd"/>
      <w:r w:rsidR="212488FE" w:rsidRPr="00BE3340">
        <w:t xml:space="preserve"> and the DC/DC converter has input capacitance of 0.8uF. The discharge voltage is shown above using the </w:t>
      </w:r>
      <w:r w:rsidR="00CA5502">
        <w:t>s</w:t>
      </w:r>
      <w:r w:rsidRPr="00BE3340">
        <w:t>ystem</w:t>
      </w:r>
      <w:r w:rsidR="212488FE" w:rsidRPr="00BE3340">
        <w:t xml:space="preserve"> voltage of 399V and the discharge resistance of </w:t>
      </w:r>
      <w:r w:rsidR="00616299" w:rsidRPr="00BE3340">
        <w:t>39</w:t>
      </w:r>
      <w:r w:rsidRPr="00BE3340">
        <w:t>00</w:t>
      </w:r>
      <w:r w:rsidR="212488FE" w:rsidRPr="00BE3340">
        <w:t xml:space="preserve"> Ω. The </w:t>
      </w:r>
      <w:r w:rsidRPr="00BE3340">
        <w:t>Inverter</w:t>
      </w:r>
      <w:r w:rsidR="212488FE" w:rsidRPr="00BE3340">
        <w:t xml:space="preserve"> takes </w:t>
      </w:r>
      <w:r w:rsidR="00B053C0" w:rsidRPr="00BE3340">
        <w:t>3.6</w:t>
      </w:r>
      <w:r w:rsidRPr="00BE3340">
        <w:t>s</w:t>
      </w:r>
      <w:r w:rsidR="212488FE" w:rsidRPr="00BE3340">
        <w:t xml:space="preserve"> to discharge to under 60V</w:t>
      </w:r>
      <w:r w:rsidR="00B053C0" w:rsidRPr="00BE3340">
        <w:t>.</w:t>
      </w:r>
      <w:r w:rsidRPr="00BE3340">
        <w:t xml:space="preserve"> The </w:t>
      </w:r>
      <w:r w:rsidRPr="00BE3340">
        <w:lastRenderedPageBreak/>
        <w:t>DC</w:t>
      </w:r>
      <w:r w:rsidR="00CA5502">
        <w:t>/</w:t>
      </w:r>
      <w:r w:rsidRPr="00BE3340">
        <w:t xml:space="preserve">DC converter will be discharged though the </w:t>
      </w:r>
      <w:r w:rsidR="00A9613F">
        <w:t>H</w:t>
      </w:r>
      <w:r w:rsidRPr="00BE3340">
        <w:t xml:space="preserve">igh </w:t>
      </w:r>
      <w:r w:rsidR="00A9613F">
        <w:t>V</w:t>
      </w:r>
      <w:r w:rsidRPr="00BE3340">
        <w:t xml:space="preserve">oltage </w:t>
      </w:r>
      <w:r w:rsidR="00A9613F">
        <w:t>I</w:t>
      </w:r>
      <w:r w:rsidRPr="00BE3340">
        <w:t xml:space="preserve">nterlock </w:t>
      </w:r>
      <w:r w:rsidR="00A9613F">
        <w:t>B</w:t>
      </w:r>
      <w:r w:rsidRPr="00BE3340">
        <w:t>oard’s current regulator. The current regulator draws 15ma of current continuously until it is under 10</w:t>
      </w:r>
      <w:r w:rsidR="00A9613F">
        <w:t>V</w:t>
      </w:r>
      <w:r w:rsidRPr="00BE3340">
        <w:t xml:space="preserve">. </w:t>
      </w:r>
      <w:r w:rsidR="00B053C0" w:rsidRPr="00BE3340">
        <w:t>This equates</w:t>
      </w:r>
      <w:r w:rsidR="212488FE" w:rsidRPr="00BE3340">
        <w:t xml:space="preserve"> to </w:t>
      </w:r>
      <w:r w:rsidRPr="00BE3340">
        <w:t xml:space="preserve">a </w:t>
      </w:r>
      <w:r w:rsidR="212488FE" w:rsidRPr="00BE3340">
        <w:t xml:space="preserve">discharge </w:t>
      </w:r>
      <w:r w:rsidRPr="00BE3340">
        <w:t>from 400</w:t>
      </w:r>
      <w:r w:rsidR="00A9613F">
        <w:t>V</w:t>
      </w:r>
      <w:r w:rsidRPr="00BE3340">
        <w:t xml:space="preserve"> </w:t>
      </w:r>
      <w:r w:rsidR="212488FE" w:rsidRPr="00BE3340">
        <w:t xml:space="preserve">to </w:t>
      </w:r>
      <w:r w:rsidRPr="00BE3340">
        <w:t xml:space="preserve">60V </w:t>
      </w:r>
      <w:r w:rsidR="00B053C0" w:rsidRPr="00BE3340">
        <w:t>of</w:t>
      </w:r>
      <w:r w:rsidRPr="00BE3340">
        <w:t xml:space="preserve"> 18ms (340*0.0000008/0.015 = 0.018s</w:t>
      </w:r>
      <w:r w:rsidR="212488FE" w:rsidRPr="00BE3340">
        <w:t>).</w:t>
      </w:r>
    </w:p>
    <w:p w14:paraId="698E24F3" w14:textId="4D01DAA4" w:rsidR="00327333" w:rsidRDefault="5B46F8AE" w:rsidP="5B46F8AE">
      <w:pPr>
        <w:pStyle w:val="Heading3"/>
      </w:pPr>
      <w:r>
        <w:t>Discharge Circuit Location</w:t>
      </w:r>
    </w:p>
    <w:p w14:paraId="5B83E1B3" w14:textId="53DE8A01" w:rsidR="5B46F8AE" w:rsidRPr="00C24A8D" w:rsidRDefault="5B46F8AE" w:rsidP="00C24A8D">
      <w:pPr>
        <w:rPr>
          <w:color w:val="FF0000"/>
        </w:rPr>
      </w:pPr>
    </w:p>
    <w:bookmarkStart w:id="176" w:name="_Toc494397988"/>
    <w:bookmarkStart w:id="177" w:name="_Toc535246931"/>
    <w:bookmarkStart w:id="178" w:name="_Toc535248158"/>
    <w:bookmarkStart w:id="179" w:name="_Toc535249084"/>
    <w:p w14:paraId="4257377C" w14:textId="7D8B5C1D" w:rsidR="00DE38F0" w:rsidRDefault="00DE38F0" w:rsidP="003B44DE">
      <w:pPr>
        <w:pStyle w:val="Caption"/>
      </w:pPr>
      <w:r w:rsidRPr="00763F4D">
        <w:rPr>
          <w:noProof/>
          <w:lang w:val="en-CA" w:eastAsia="en-CA"/>
        </w:rPr>
        <mc:AlternateContent>
          <mc:Choice Requires="wps">
            <w:drawing>
              <wp:anchor distT="0" distB="0" distL="114300" distR="114300" simplePos="0" relativeHeight="251658258" behindDoc="0" locked="0" layoutInCell="1" allowOverlap="1" wp14:anchorId="7F66CC59" wp14:editId="10903AF9">
                <wp:simplePos x="0" y="0"/>
                <wp:positionH relativeFrom="column">
                  <wp:posOffset>3990645</wp:posOffset>
                </wp:positionH>
                <wp:positionV relativeFrom="paragraph">
                  <wp:posOffset>418935</wp:posOffset>
                </wp:positionV>
                <wp:extent cx="1536700" cy="39370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29B259BF" w14:textId="01EE3375" w:rsidR="00E729F8" w:rsidRPr="00E26603" w:rsidRDefault="00E729F8" w:rsidP="00763F4D">
                            <w:pPr>
                              <w:rPr>
                                <w:b/>
                                <w:color w:val="FF0000"/>
                                <w:sz w:val="32"/>
                              </w:rPr>
                            </w:pPr>
                            <w:r>
                              <w:rPr>
                                <w:b/>
                                <w:color w:val="FF0000"/>
                                <w:sz w:val="32"/>
                              </w:rPr>
                              <w:t>Discharge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6CC59" id="Text Box 20" o:spid="_x0000_s1037" type="#_x0000_t202" style="position:absolute;margin-left:314.2pt;margin-top:33pt;width:121pt;height:3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" filled="f" stroked="f" strokeweight=".5pt">
                <v:textbox>
                  <w:txbxContent>
                    <w:p w14:paraId="29B259BF" w14:textId="01EE3375" w:rsidR="00E729F8" w:rsidRPr="00E26603" w:rsidRDefault="00E729F8" w:rsidP="00763F4D">
                      <w:pPr>
                        <w:rPr>
                          <w:b/>
                          <w:color w:val="FF0000"/>
                          <w:sz w:val="32"/>
                        </w:rPr>
                      </w:pPr>
                      <w:r>
                        <w:rPr>
                          <w:b/>
                          <w:color w:val="FF0000"/>
                          <w:sz w:val="32"/>
                        </w:rPr>
                        <w:t>Discharge Relay</w:t>
                      </w:r>
                    </w:p>
                  </w:txbxContent>
                </v:textbox>
              </v:shape>
            </w:pict>
          </mc:Fallback>
        </mc:AlternateContent>
      </w:r>
      <w:r w:rsidRPr="00763F4D">
        <w:rPr>
          <w:noProof/>
          <w:lang w:val="en-CA" w:eastAsia="en-CA"/>
        </w:rPr>
        <mc:AlternateContent>
          <mc:Choice Requires="wps">
            <w:drawing>
              <wp:anchor distT="0" distB="0" distL="114300" distR="114300" simplePos="0" relativeHeight="251658257" behindDoc="0" locked="0" layoutInCell="1" allowOverlap="1" wp14:anchorId="7B885BF9" wp14:editId="1B89E054">
                <wp:simplePos x="0" y="0"/>
                <wp:positionH relativeFrom="column">
                  <wp:posOffset>1140030</wp:posOffset>
                </wp:positionH>
                <wp:positionV relativeFrom="paragraph">
                  <wp:posOffset>581891</wp:posOffset>
                </wp:positionV>
                <wp:extent cx="2802577" cy="491581"/>
                <wp:effectExtent l="38100" t="19050" r="17145" b="80010"/>
                <wp:wrapNone/>
                <wp:docPr id="18" name="Straight Arrow Connector 18"/>
                <wp:cNvGraphicFramePr/>
                <a:graphic xmlns:a="http://schemas.openxmlformats.org/drawingml/2006/main">
                  <a:graphicData uri="http://schemas.microsoft.com/office/word/2010/wordprocessingShape">
                    <wps:wsp>
                      <wps:cNvCnPr/>
                      <wps:spPr>
                        <a:xfrm flipH="1">
                          <a:off x="0" y="0"/>
                          <a:ext cx="2802577" cy="49158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1F2A6F3" id="Straight Arrow Connector 18" o:spid="_x0000_s1026" type="#_x0000_t32" style="position:absolute;margin-left:89.75pt;margin-top:45.8pt;width:220.7pt;height:38.7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" strokecolor="red" strokeweight="2.25pt">
                <v:stroke endarrow="block" joinstyle="miter"/>
              </v:shape>
            </w:pict>
          </mc:Fallback>
        </mc:AlternateContent>
      </w:r>
      <w:r>
        <w:rPr>
          <w:noProof/>
        </w:rPr>
        <w:drawing>
          <wp:inline distT="0" distB="0" distL="0" distR="0" wp14:anchorId="79E5362D" wp14:editId="21BCE04D">
            <wp:extent cx="5943600" cy="3799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99840"/>
                    </a:xfrm>
                    <a:prstGeom prst="rect">
                      <a:avLst/>
                    </a:prstGeom>
                  </pic:spPr>
                </pic:pic>
              </a:graphicData>
            </a:graphic>
          </wp:inline>
        </w:drawing>
      </w:r>
    </w:p>
    <w:p w14:paraId="4DF62CF3" w14:textId="397928AC" w:rsidR="003B44DE" w:rsidRPr="00653B6B" w:rsidRDefault="003B44DE" w:rsidP="00DE38F0">
      <w:pPr>
        <w:pStyle w:val="Change"/>
      </w:pPr>
      <w:bookmarkStart w:id="180" w:name="_Toc8806326"/>
      <w:r>
        <w:t xml:space="preserve">Figure </w:t>
      </w:r>
      <w:r w:rsidR="00342836">
        <w:fldChar w:fldCharType="begin"/>
      </w:r>
      <w:r w:rsidR="00342836">
        <w:rPr>
          <w:noProof/>
        </w:rPr>
        <w:instrText xml:space="preserve"> STYLEREF 1 \s </w:instrText>
      </w:r>
      <w:r w:rsidR="00342836">
        <w:fldChar w:fldCharType="separate"/>
      </w:r>
      <w:r w:rsidR="00492221">
        <w:rPr>
          <w:noProof/>
        </w:rPr>
        <w:t>4</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9</w:t>
      </w:r>
      <w:r w:rsidR="00342836">
        <w:fldChar w:fldCharType="end"/>
      </w:r>
      <w:r>
        <w:t xml:space="preserve"> - Discharge Circuit Component Locations</w:t>
      </w:r>
      <w:bookmarkEnd w:id="176"/>
      <w:bookmarkEnd w:id="177"/>
      <w:bookmarkEnd w:id="178"/>
      <w:bookmarkEnd w:id="179"/>
      <w:bookmarkEnd w:id="180"/>
    </w:p>
    <w:p w14:paraId="38D32026" w14:textId="3187A14A" w:rsidR="00B130E2" w:rsidRDefault="5B46F8AE" w:rsidP="5B46F8AE">
      <w:pPr>
        <w:pStyle w:val="Heading3"/>
      </w:pPr>
      <w:r>
        <w:t>Discharge Circuit Control</w:t>
      </w:r>
    </w:p>
    <w:p w14:paraId="204FF1A6" w14:textId="6C794079" w:rsidR="5B46F8AE" w:rsidRDefault="5B46F8AE" w:rsidP="5B46F8AE">
      <w:pPr>
        <w:rPr>
          <w:color w:val="FF0000"/>
        </w:rPr>
      </w:pPr>
    </w:p>
    <w:p w14:paraId="39F62D23" w14:textId="697B6508" w:rsidR="7221118D" w:rsidRDefault="074BCC86" w:rsidP="00B167DB">
      <w:pPr>
        <w:pStyle w:val="Change"/>
      </w:pPr>
      <w:r w:rsidRPr="074BCC86">
        <w:t xml:space="preserve">The discharge is enabled any time the AIR’s are open. </w:t>
      </w:r>
      <w:r w:rsidR="00057CDC">
        <w:t>Th</w:t>
      </w:r>
      <w:r w:rsidR="00386D36">
        <w:t>e NC c</w:t>
      </w:r>
      <w:r w:rsidR="00256738">
        <w:t>ontact on the AIR</w:t>
      </w:r>
      <w:r w:rsidR="002A0B53">
        <w:t>’</w:t>
      </w:r>
      <w:r w:rsidR="00256738">
        <w:t xml:space="preserve">s is connected to </w:t>
      </w:r>
      <w:r w:rsidR="00EB44E1">
        <w:t>the coil of a</w:t>
      </w:r>
      <w:r w:rsidR="00256738">
        <w:t xml:space="preserve"> second NC </w:t>
      </w:r>
      <w:r w:rsidR="00EB44E1">
        <w:t xml:space="preserve">relay </w:t>
      </w:r>
      <w:r w:rsidR="00256738">
        <w:t>to invert the logic. Finally</w:t>
      </w:r>
      <w:r w:rsidR="009E3938">
        <w:t>,</w:t>
      </w:r>
      <w:r w:rsidR="00256738">
        <w:t xml:space="preserve"> from the second NC contact the </w:t>
      </w:r>
      <w:r w:rsidR="003137F2">
        <w:t xml:space="preserve">discharge relay is energized when the </w:t>
      </w:r>
      <w:r w:rsidR="001C6FD6">
        <w:t>AIR’s</w:t>
      </w:r>
      <w:r w:rsidR="003137F2">
        <w:t xml:space="preserve"> are turned on to disable the discharge circuit, and de-energized when the </w:t>
      </w:r>
      <w:r w:rsidR="001C6FD6">
        <w:t>AIR’s</w:t>
      </w:r>
      <w:r w:rsidR="003137F2">
        <w:t xml:space="preserve"> are turned off, which </w:t>
      </w:r>
      <w:r w:rsidR="00EB44E1">
        <w:t>enables the discharge circuit.</w:t>
      </w:r>
      <w:r w:rsidR="009B35E7">
        <w:t xml:space="preserve"> The discharge is connected to the </w:t>
      </w:r>
      <w:r w:rsidR="00C06EEA">
        <w:t xml:space="preserve">drive negative through the auxiliary connector such that </w:t>
      </w:r>
      <w:r w:rsidR="009A5B3E">
        <w:t>it can still operate when the HVD is connected.</w:t>
      </w:r>
    </w:p>
    <w:p w14:paraId="1C77F531" w14:textId="0664D2AE" w:rsidR="074BCC86" w:rsidRDefault="212488FE" w:rsidP="074BCC86">
      <w:pPr>
        <w:pStyle w:val="Instructions"/>
        <w:rPr>
          <w:color w:val="auto"/>
        </w:rPr>
      </w:pPr>
      <w:r w:rsidRPr="212488FE">
        <w:rPr>
          <w:color w:val="auto"/>
        </w:rPr>
        <w:t xml:space="preserve"> </w:t>
      </w:r>
    </w:p>
    <w:p w14:paraId="2749E9D9" w14:textId="19ACFD23" w:rsidR="00063475" w:rsidRPr="00653B6B" w:rsidRDefault="5B46F8AE" w:rsidP="5B46F8AE">
      <w:pPr>
        <w:pStyle w:val="Heading3"/>
      </w:pPr>
      <w:r>
        <w:t>Discharge Circuit Demonstration</w:t>
      </w:r>
    </w:p>
    <w:p w14:paraId="7ACB9F18" w14:textId="7F0AA84D" w:rsidR="5B46F8AE" w:rsidRDefault="5B46F8AE" w:rsidP="5B46F8AE">
      <w:pPr>
        <w:rPr>
          <w:color w:val="FF0000"/>
        </w:rPr>
      </w:pPr>
    </w:p>
    <w:p w14:paraId="6763C285" w14:textId="5DF094F0" w:rsidR="7221118D" w:rsidRDefault="7221118D" w:rsidP="7221118D">
      <w:pPr>
        <w:pStyle w:val="ListParagraph"/>
        <w:numPr>
          <w:ilvl w:val="0"/>
          <w:numId w:val="13"/>
        </w:numPr>
      </w:pPr>
      <w:r w:rsidRPr="7221118D">
        <w:t>Power down vehicle using the Tractive System Master Switch</w:t>
      </w:r>
    </w:p>
    <w:p w14:paraId="076C3EF4" w14:textId="3A914A51" w:rsidR="7221118D" w:rsidRDefault="7221118D" w:rsidP="7221118D">
      <w:pPr>
        <w:pStyle w:val="ListParagraph"/>
        <w:numPr>
          <w:ilvl w:val="0"/>
          <w:numId w:val="13"/>
        </w:numPr>
      </w:pPr>
      <w:r w:rsidRPr="7221118D">
        <w:t>Wait 5 seconds</w:t>
      </w:r>
    </w:p>
    <w:p w14:paraId="4E600DFF" w14:textId="5114E997" w:rsidR="7221118D" w:rsidRDefault="4152B347" w:rsidP="4152B347">
      <w:pPr>
        <w:pStyle w:val="ListParagraph"/>
        <w:numPr>
          <w:ilvl w:val="0"/>
          <w:numId w:val="13"/>
        </w:numPr>
      </w:pPr>
      <w:r>
        <w:t>Measure voltage at Tractive System Measuring Point via the procedure in the TSMP section.</w:t>
      </w:r>
    </w:p>
    <w:p w14:paraId="1CE5461D" w14:textId="77777777" w:rsidR="004E4E14" w:rsidRDefault="004E4E14" w:rsidP="00B130E2">
      <w:pPr>
        <w:pStyle w:val="Heading1"/>
        <w:sectPr w:rsidR="004E4E14" w:rsidSect="00CA407B">
          <w:pgSz w:w="12240" w:h="15840"/>
          <w:pgMar w:top="1440" w:right="1440" w:bottom="1440" w:left="1440" w:header="720" w:footer="720" w:gutter="0"/>
          <w:cols w:space="720"/>
          <w:docGrid w:linePitch="360"/>
        </w:sectPr>
      </w:pPr>
      <w:bookmarkStart w:id="181" w:name="_Toc534917769"/>
      <w:bookmarkStart w:id="182" w:name="_Toc535256529"/>
    </w:p>
    <w:p w14:paraId="27657315" w14:textId="781A1D5C" w:rsidR="003F15D5" w:rsidRDefault="003F15D5" w:rsidP="00B130E2">
      <w:pPr>
        <w:pStyle w:val="Heading1"/>
      </w:pPr>
      <w:bookmarkStart w:id="183" w:name="_Toc7368230"/>
      <w:r w:rsidRPr="00653B6B">
        <w:lastRenderedPageBreak/>
        <w:t>Accumulator</w:t>
      </w:r>
      <w:bookmarkEnd w:id="181"/>
      <w:bookmarkEnd w:id="182"/>
      <w:bookmarkEnd w:id="183"/>
    </w:p>
    <w:p w14:paraId="68F7CC52" w14:textId="692B94A6" w:rsidR="002853A8" w:rsidRDefault="5B46F8AE" w:rsidP="003152E6">
      <w:pPr>
        <w:pStyle w:val="Heading2"/>
      </w:pPr>
      <w:bookmarkStart w:id="184" w:name="_Toc534917770"/>
      <w:bookmarkStart w:id="185" w:name="_Toc535256530"/>
      <w:bookmarkStart w:id="186" w:name="_Toc7368231"/>
      <w:r>
        <w:t>Accumulator Schematic</w:t>
      </w:r>
      <w:bookmarkEnd w:id="184"/>
      <w:bookmarkEnd w:id="185"/>
      <w:bookmarkEnd w:id="186"/>
    </w:p>
    <w:p w14:paraId="528B2D3D" w14:textId="4843CF52" w:rsidR="4152B347" w:rsidRDefault="00E77777" w:rsidP="004E4E14">
      <w:pPr>
        <w:pStyle w:val="ListParagraph"/>
        <w:ind w:left="0"/>
      </w:pPr>
      <w:r>
        <w:rPr>
          <w:noProof/>
        </w:rPr>
        <mc:AlternateContent>
          <mc:Choice Requires="wps">
            <w:drawing>
              <wp:anchor distT="0" distB="0" distL="114300" distR="114300" simplePos="0" relativeHeight="251658288" behindDoc="0" locked="0" layoutInCell="1" allowOverlap="1" wp14:anchorId="6EB7430C" wp14:editId="60123F85">
                <wp:simplePos x="0" y="0"/>
                <wp:positionH relativeFrom="column">
                  <wp:posOffset>907576</wp:posOffset>
                </wp:positionH>
                <wp:positionV relativeFrom="paragraph">
                  <wp:posOffset>4440953</wp:posOffset>
                </wp:positionV>
                <wp:extent cx="3611719" cy="450878"/>
                <wp:effectExtent l="0" t="0" r="65405" b="82550"/>
                <wp:wrapNone/>
                <wp:docPr id="2052483928" name="Straight Arrow Connector 2052483928"/>
                <wp:cNvGraphicFramePr/>
                <a:graphic xmlns:a="http://schemas.openxmlformats.org/drawingml/2006/main">
                  <a:graphicData uri="http://schemas.microsoft.com/office/word/2010/wordprocessingShape">
                    <wps:wsp>
                      <wps:cNvCnPr/>
                      <wps:spPr>
                        <a:xfrm>
                          <a:off x="0" y="0"/>
                          <a:ext cx="3611719" cy="4508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B758CB" id="_x0000_t32" coordsize="21600,21600" o:spt="32" o:oned="t" path="m,l21600,21600e" filled="f">
                <v:path arrowok="t" fillok="f" o:connecttype="none"/>
                <o:lock v:ext="edit" shapetype="t"/>
              </v:shapetype>
              <v:shape id="Straight Arrow Connector 2052483928" o:spid="_x0000_s1026" type="#_x0000_t32" style="position:absolute;margin-left:71.45pt;margin-top:349.7pt;width:284.4pt;height:35.5pt;z-index:251661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" strokecolor="red" strokeweight="1.5pt">
                <v:stroke endarrow="block" joinstyle="miter"/>
              </v:shape>
            </w:pict>
          </mc:Fallback>
        </mc:AlternateContent>
      </w:r>
      <w:r>
        <w:rPr>
          <w:noProof/>
        </w:rPr>
        <mc:AlternateContent>
          <mc:Choice Requires="wps">
            <w:drawing>
              <wp:anchor distT="0" distB="0" distL="114300" distR="114300" simplePos="0" relativeHeight="251658287" behindDoc="0" locked="0" layoutInCell="1" allowOverlap="1" wp14:anchorId="5B15C96B" wp14:editId="4AEF2A7F">
                <wp:simplePos x="0" y="0"/>
                <wp:positionH relativeFrom="column">
                  <wp:posOffset>116688</wp:posOffset>
                </wp:positionH>
                <wp:positionV relativeFrom="paragraph">
                  <wp:posOffset>4250339</wp:posOffset>
                </wp:positionV>
                <wp:extent cx="776976" cy="322419"/>
                <wp:effectExtent l="19050" t="19050" r="23495" b="20955"/>
                <wp:wrapNone/>
                <wp:docPr id="2052483927" name="Oval 2052483927"/>
                <wp:cNvGraphicFramePr/>
                <a:graphic xmlns:a="http://schemas.openxmlformats.org/drawingml/2006/main">
                  <a:graphicData uri="http://schemas.microsoft.com/office/word/2010/wordprocessingShape">
                    <wps:wsp>
                      <wps:cNvSpPr/>
                      <wps:spPr>
                        <a:xfrm>
                          <a:off x="0" y="0"/>
                          <a:ext cx="776976" cy="3224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43C295" id="Oval 2052483927" o:spid="_x0000_s1026" style="position:absolute;margin-left:9.2pt;margin-top:334.65pt;width:61.2pt;height:25.4pt;z-index:2516603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" filled="f" strokecolor="red" strokeweight="2.25pt">
                <v:stroke joinstyle="miter"/>
              </v:oval>
            </w:pict>
          </mc:Fallback>
        </mc:AlternateContent>
      </w:r>
      <w:r w:rsidR="00D30B79">
        <w:rPr>
          <w:noProof/>
        </w:rPr>
        <mc:AlternateContent>
          <mc:Choice Requires="wps">
            <w:drawing>
              <wp:anchor distT="45720" distB="45720" distL="114300" distR="114300" simplePos="0" relativeHeight="251658289" behindDoc="0" locked="0" layoutInCell="1" allowOverlap="1" wp14:anchorId="27F4C348" wp14:editId="238EEDD2">
                <wp:simplePos x="0" y="0"/>
                <wp:positionH relativeFrom="column">
                  <wp:posOffset>1939415</wp:posOffset>
                </wp:positionH>
                <wp:positionV relativeFrom="paragraph">
                  <wp:posOffset>4746435</wp:posOffset>
                </wp:positionV>
                <wp:extent cx="2360930" cy="1404620"/>
                <wp:effectExtent l="0" t="0" r="0" b="0"/>
                <wp:wrapNone/>
                <wp:docPr id="2052483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BD6DE56" w14:textId="1DB5E543" w:rsidR="001067D6" w:rsidRPr="00D30B79" w:rsidRDefault="00D30B79">
                            <w:pPr>
                              <w:rPr>
                                <w:color w:val="FF0000"/>
                              </w:rPr>
                            </w:pPr>
                            <w:r w:rsidRPr="00D30B79">
                              <w:rPr>
                                <w:color w:val="FF0000"/>
                              </w:rPr>
                              <w:t>Cell Connection Detail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F4C348" id="_x0000_s1038" type="#_x0000_t202" style="position:absolute;margin-left:152.7pt;margin-top:373.75pt;width:185.9pt;height:110.6pt;z-index:251658289;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" filled="f" stroked="f">
                <v:textbox style="mso-fit-shape-to-text:t">
                  <w:txbxContent>
                    <w:p w14:paraId="3BD6DE56" w14:textId="1DB5E543" w:rsidR="001067D6" w:rsidRPr="00D30B79" w:rsidRDefault="00D30B79">
                      <w:pPr>
                        <w:rPr>
                          <w:color w:val="FF0000"/>
                        </w:rPr>
                      </w:pPr>
                      <w:r w:rsidRPr="00D30B79">
                        <w:rPr>
                          <w:color w:val="FF0000"/>
                        </w:rPr>
                        <w:t>Cell Connection Detail</w:t>
                      </w:r>
                    </w:p>
                  </w:txbxContent>
                </v:textbox>
              </v:shape>
            </w:pict>
          </mc:Fallback>
        </mc:AlternateContent>
      </w:r>
      <w:r w:rsidR="005E73F7">
        <w:rPr>
          <w:noProof/>
        </w:rPr>
        <w:drawing>
          <wp:anchor distT="0" distB="0" distL="114300" distR="114300" simplePos="0" relativeHeight="251658286" behindDoc="0" locked="0" layoutInCell="1" allowOverlap="1" wp14:anchorId="3A213D30" wp14:editId="02C5DB94">
            <wp:simplePos x="0" y="0"/>
            <wp:positionH relativeFrom="column">
              <wp:posOffset>4656470</wp:posOffset>
            </wp:positionH>
            <wp:positionV relativeFrom="paragraph">
              <wp:posOffset>4339645</wp:posOffset>
            </wp:positionV>
            <wp:extent cx="4038160" cy="781549"/>
            <wp:effectExtent l="0" t="0" r="635" b="0"/>
            <wp:wrapNone/>
            <wp:docPr id="2052483926" name="Picture 2052483926" descr="C:\Users\Alexander\Downloads\SLDWORKS_2019-04-27_20-2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er\Downloads\SLDWORKS_2019-04-27_20-24-5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38160" cy="781549"/>
                    </a:xfrm>
                    <a:prstGeom prst="rect">
                      <a:avLst/>
                    </a:prstGeom>
                    <a:noFill/>
                    <a:ln>
                      <a:noFill/>
                    </a:ln>
                  </pic:spPr>
                </pic:pic>
              </a:graphicData>
            </a:graphic>
            <wp14:sizeRelH relativeFrom="page">
              <wp14:pctWidth>0</wp14:pctWidth>
            </wp14:sizeRelH>
            <wp14:sizeRelV relativeFrom="page">
              <wp14:pctHeight>0</wp14:pctHeight>
            </wp14:sizeRelV>
          </wp:anchor>
        </w:drawing>
      </w:r>
      <w:r w:rsidR="00663D37">
        <w:rPr>
          <w:noProof/>
        </w:rPr>
        <w:drawing>
          <wp:inline distT="0" distB="0" distL="0" distR="0" wp14:anchorId="6C756AB5" wp14:editId="6B8BF9AE">
            <wp:extent cx="8229600" cy="4797425"/>
            <wp:effectExtent l="0" t="0" r="0" b="3175"/>
            <wp:docPr id="170224963" name="Picture 17022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4797425"/>
                    </a:xfrm>
                    <a:prstGeom prst="rect">
                      <a:avLst/>
                    </a:prstGeom>
                  </pic:spPr>
                </pic:pic>
              </a:graphicData>
            </a:graphic>
          </wp:inline>
        </w:drawing>
      </w:r>
    </w:p>
    <w:p w14:paraId="03C8C835" w14:textId="19221714" w:rsidR="00FC486C" w:rsidRPr="008471A5" w:rsidRDefault="00FC486C" w:rsidP="00FC486C">
      <w:pPr>
        <w:pStyle w:val="Caption"/>
        <w:rPr>
          <w:color w:val="FF0000"/>
        </w:rPr>
      </w:pPr>
      <w:bookmarkStart w:id="187" w:name="_Toc535246932"/>
      <w:bookmarkStart w:id="188" w:name="_Toc535248159"/>
      <w:bookmarkStart w:id="189" w:name="_Toc535249085"/>
      <w:bookmarkStart w:id="190" w:name="_Toc8806327"/>
      <w:r w:rsidRPr="008471A5">
        <w:rPr>
          <w:color w:val="FF0000"/>
        </w:rPr>
        <w:t xml:space="preserve">Figure </w:t>
      </w:r>
      <w:r w:rsidR="00342836">
        <w:rPr>
          <w:color w:val="FF0000"/>
        </w:rPr>
        <w:fldChar w:fldCharType="begin"/>
      </w:r>
      <w:r w:rsidR="00342836" w:rsidRPr="008471A5">
        <w:rPr>
          <w:color w:val="FF0000"/>
        </w:rPr>
        <w:instrText xml:space="preserve"> STYLEREF 1 \s </w:instrText>
      </w:r>
      <w:r w:rsidR="00342836">
        <w:rPr>
          <w:color w:val="FF0000"/>
        </w:rPr>
        <w:fldChar w:fldCharType="separate"/>
      </w:r>
      <w:r w:rsidR="00492221">
        <w:rPr>
          <w:color w:val="FF0000"/>
        </w:rPr>
        <w:t>5</w:t>
      </w:r>
      <w:r w:rsidR="00342836">
        <w:rPr>
          <w:color w:val="FF0000"/>
        </w:rPr>
        <w:fldChar w:fldCharType="end"/>
      </w:r>
      <w:r w:rsidRPr="008471A5">
        <w:rPr>
          <w:color w:val="FF0000"/>
        </w:rPr>
        <w:noBreakHyphen/>
      </w:r>
      <w:r w:rsidR="00342836">
        <w:rPr>
          <w:color w:val="FF0000"/>
        </w:rPr>
        <w:fldChar w:fldCharType="begin"/>
      </w:r>
      <w:r w:rsidR="00342836" w:rsidRPr="008471A5">
        <w:rPr>
          <w:color w:val="FF0000"/>
        </w:rPr>
        <w:instrText xml:space="preserve"> SEQ Figure \* ARABIC \s 1 </w:instrText>
      </w:r>
      <w:r w:rsidR="00342836">
        <w:rPr>
          <w:color w:val="FF0000"/>
        </w:rPr>
        <w:fldChar w:fldCharType="separate"/>
      </w:r>
      <w:r w:rsidR="00492221">
        <w:rPr>
          <w:color w:val="FF0000"/>
        </w:rPr>
        <w:t>1</w:t>
      </w:r>
      <w:r w:rsidR="00342836">
        <w:rPr>
          <w:color w:val="FF0000"/>
        </w:rPr>
        <w:fldChar w:fldCharType="end"/>
      </w:r>
      <w:r w:rsidRPr="008471A5">
        <w:rPr>
          <w:color w:val="FF0000"/>
        </w:rPr>
        <w:t xml:space="preserve"> - Accumulator S</w:t>
      </w:r>
      <w:bookmarkEnd w:id="187"/>
      <w:r w:rsidRPr="008471A5">
        <w:rPr>
          <w:color w:val="FF0000"/>
        </w:rPr>
        <w:t>chematic</w:t>
      </w:r>
      <w:r w:rsidR="008163CE" w:rsidRPr="008471A5">
        <w:rPr>
          <w:color w:val="FF0000"/>
        </w:rPr>
        <w:t>s</w:t>
      </w:r>
      <w:bookmarkEnd w:id="188"/>
      <w:bookmarkEnd w:id="189"/>
      <w:bookmarkEnd w:id="190"/>
    </w:p>
    <w:p w14:paraId="295378C3" w14:textId="77777777" w:rsidR="004E4E14" w:rsidRDefault="004E4E14" w:rsidP="003F15D5">
      <w:pPr>
        <w:pStyle w:val="Heading2"/>
        <w:sectPr w:rsidR="004E4E14" w:rsidSect="004E4E14">
          <w:pgSz w:w="15840" w:h="12240" w:orient="landscape"/>
          <w:pgMar w:top="1440" w:right="1440" w:bottom="1440" w:left="1440" w:header="720" w:footer="720" w:gutter="0"/>
          <w:cols w:space="720"/>
          <w:docGrid w:linePitch="360"/>
        </w:sectPr>
      </w:pPr>
      <w:bookmarkStart w:id="191" w:name="_Toc534917771"/>
      <w:bookmarkStart w:id="192" w:name="_Toc535256531"/>
    </w:p>
    <w:p w14:paraId="31E2B584" w14:textId="5F9F9110" w:rsidR="00744DE9" w:rsidRDefault="00744DE9" w:rsidP="00744DE9">
      <w:pPr>
        <w:pStyle w:val="Change"/>
      </w:pPr>
      <w:bookmarkStart w:id="193" w:name="_Toc7368232"/>
      <w:r>
        <w:lastRenderedPageBreak/>
        <w:t xml:space="preserve">Note that although the discharge circuit is in the accumulator, </w:t>
      </w:r>
      <w:r w:rsidR="00FB389D">
        <w:t>it has its negative end connected to the negative pole of the motor inverter directly, this will allow the capacitance in the motor controller to discharge fully even with the HVD removed.</w:t>
      </w:r>
      <w:r w:rsidR="00780D5D">
        <w:t xml:space="preserve"> The capacitance in the </w:t>
      </w:r>
      <w:r w:rsidR="00357799">
        <w:t>DC/DC</w:t>
      </w:r>
      <w:r w:rsidR="00780D5D">
        <w:t xml:space="preserve"> converter would be discharged through the HV detection circuit in this scenario.</w:t>
      </w:r>
      <w:r w:rsidR="00FB389D">
        <w:t xml:space="preserve"> </w:t>
      </w:r>
    </w:p>
    <w:p w14:paraId="62E61EEB" w14:textId="77777777" w:rsidR="00744DE9" w:rsidRPr="00744DE9" w:rsidRDefault="00744DE9" w:rsidP="00744DE9"/>
    <w:p w14:paraId="16E8B13E" w14:textId="24B7952D" w:rsidR="00910F12" w:rsidRPr="00653B6B" w:rsidRDefault="00910F12" w:rsidP="003F15D5">
      <w:pPr>
        <w:pStyle w:val="Heading2"/>
      </w:pPr>
      <w:r w:rsidRPr="00653B6B">
        <w:t>Cells</w:t>
      </w:r>
      <w:bookmarkEnd w:id="191"/>
      <w:bookmarkEnd w:id="192"/>
      <w:bookmarkEnd w:id="193"/>
    </w:p>
    <w:p w14:paraId="651701C8" w14:textId="47291EFC" w:rsidR="00327333" w:rsidRPr="00327333" w:rsidRDefault="79FBC9E9" w:rsidP="79FBC9E9">
      <w:pPr>
        <w:pStyle w:val="Heading3"/>
      </w:pPr>
      <w:r>
        <w:t>Cell Specifications</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734"/>
      </w:tblGrid>
      <w:tr w:rsidR="00327333" w14:paraId="169D2701" w14:textId="77777777" w:rsidTr="212488FE">
        <w:trPr>
          <w:cantSplit/>
        </w:trPr>
        <w:tc>
          <w:tcPr>
            <w:tcW w:w="4536" w:type="dxa"/>
            <w:shd w:val="clear" w:color="auto" w:fill="auto"/>
          </w:tcPr>
          <w:p w14:paraId="48A537AA" w14:textId="3D5FE449" w:rsidR="00327333" w:rsidRDefault="79FBC9E9" w:rsidP="00954698">
            <w:r>
              <w:t>Cell Make / Model / Style:</w:t>
            </w:r>
          </w:p>
        </w:tc>
        <w:tc>
          <w:tcPr>
            <w:tcW w:w="4734" w:type="dxa"/>
            <w:shd w:val="clear" w:color="auto" w:fill="auto"/>
          </w:tcPr>
          <w:p w14:paraId="4A005794" w14:textId="00B93F1C" w:rsidR="00327333" w:rsidRDefault="212488FE" w:rsidP="79FBC9E9">
            <w:pPr>
              <w:pStyle w:val="Instructions"/>
              <w:rPr>
                <w:color w:val="auto"/>
              </w:rPr>
            </w:pPr>
            <w:r w:rsidRPr="212488FE">
              <w:rPr>
                <w:color w:val="auto"/>
              </w:rPr>
              <w:t>LG HG2 - cylindrical</w:t>
            </w:r>
          </w:p>
        </w:tc>
      </w:tr>
      <w:tr w:rsidR="00327333" w14:paraId="3BDFE58E" w14:textId="77777777" w:rsidTr="212488FE">
        <w:trPr>
          <w:cantSplit/>
        </w:trPr>
        <w:tc>
          <w:tcPr>
            <w:tcW w:w="4536" w:type="dxa"/>
            <w:shd w:val="clear" w:color="auto" w:fill="auto"/>
          </w:tcPr>
          <w:p w14:paraId="70C35A0A" w14:textId="77777777" w:rsidR="00327333" w:rsidRDefault="00327333" w:rsidP="000A5A9E">
            <w:r>
              <w:t>Cell nominal capacity:</w:t>
            </w:r>
          </w:p>
        </w:tc>
        <w:tc>
          <w:tcPr>
            <w:tcW w:w="4734" w:type="dxa"/>
            <w:shd w:val="clear" w:color="auto" w:fill="auto"/>
          </w:tcPr>
          <w:p w14:paraId="1A4958AE" w14:textId="66A8F3E1" w:rsidR="00327333" w:rsidRPr="0083627C" w:rsidRDefault="0083627C" w:rsidP="79FBC9E9">
            <w:pPr>
              <w:pStyle w:val="Instructions"/>
              <w:rPr>
                <w:color w:val="FF0000"/>
              </w:rPr>
            </w:pPr>
            <w:r w:rsidRPr="0083627C">
              <w:rPr>
                <w:color w:val="FF0000"/>
              </w:rPr>
              <w:t>2.858</w:t>
            </w:r>
            <w:r w:rsidR="79FBC9E9" w:rsidRPr="0083627C">
              <w:rPr>
                <w:color w:val="FF0000"/>
              </w:rPr>
              <w:t>Ah</w:t>
            </w:r>
          </w:p>
        </w:tc>
      </w:tr>
      <w:tr w:rsidR="00327333" w14:paraId="078344D1" w14:textId="77777777" w:rsidTr="212488FE">
        <w:trPr>
          <w:cantSplit/>
        </w:trPr>
        <w:tc>
          <w:tcPr>
            <w:tcW w:w="4536" w:type="dxa"/>
            <w:shd w:val="clear" w:color="auto" w:fill="auto"/>
          </w:tcPr>
          <w:p w14:paraId="15CACE31" w14:textId="77777777" w:rsidR="00327333" w:rsidRDefault="00327333" w:rsidP="000A5A9E">
            <w:r>
              <w:t>Maximum Voltage:</w:t>
            </w:r>
          </w:p>
        </w:tc>
        <w:tc>
          <w:tcPr>
            <w:tcW w:w="4734" w:type="dxa"/>
            <w:shd w:val="clear" w:color="auto" w:fill="auto"/>
          </w:tcPr>
          <w:p w14:paraId="455D290F" w14:textId="77777777" w:rsidR="00327333" w:rsidRDefault="212488FE" w:rsidP="79FBC9E9">
            <w:pPr>
              <w:pStyle w:val="Instructions"/>
              <w:rPr>
                <w:color w:val="auto"/>
              </w:rPr>
            </w:pPr>
            <w:r w:rsidRPr="212488FE">
              <w:rPr>
                <w:color w:val="auto"/>
              </w:rPr>
              <w:t>4.2 V</w:t>
            </w:r>
          </w:p>
        </w:tc>
      </w:tr>
      <w:tr w:rsidR="00327333" w14:paraId="0A1516BB" w14:textId="77777777" w:rsidTr="212488FE">
        <w:trPr>
          <w:cantSplit/>
        </w:trPr>
        <w:tc>
          <w:tcPr>
            <w:tcW w:w="4536" w:type="dxa"/>
            <w:shd w:val="clear" w:color="auto" w:fill="auto"/>
          </w:tcPr>
          <w:p w14:paraId="43E024AB" w14:textId="77777777" w:rsidR="00327333" w:rsidRDefault="00327333" w:rsidP="000A5A9E">
            <w:r>
              <w:t>Nominal Voltage:</w:t>
            </w:r>
          </w:p>
        </w:tc>
        <w:tc>
          <w:tcPr>
            <w:tcW w:w="4734" w:type="dxa"/>
            <w:shd w:val="clear" w:color="auto" w:fill="auto"/>
          </w:tcPr>
          <w:p w14:paraId="24880588" w14:textId="6B0CB410" w:rsidR="00327333" w:rsidRDefault="212488FE" w:rsidP="79FBC9E9">
            <w:pPr>
              <w:pStyle w:val="Instructions"/>
              <w:rPr>
                <w:color w:val="auto"/>
              </w:rPr>
            </w:pPr>
            <w:r w:rsidRPr="212488FE">
              <w:rPr>
                <w:color w:val="auto"/>
              </w:rPr>
              <w:t>3.6V</w:t>
            </w:r>
          </w:p>
        </w:tc>
      </w:tr>
      <w:tr w:rsidR="00327333" w14:paraId="65D76860" w14:textId="77777777" w:rsidTr="212488FE">
        <w:trPr>
          <w:cantSplit/>
        </w:trPr>
        <w:tc>
          <w:tcPr>
            <w:tcW w:w="4536" w:type="dxa"/>
            <w:shd w:val="clear" w:color="auto" w:fill="auto"/>
          </w:tcPr>
          <w:p w14:paraId="5963E5BB" w14:textId="77777777" w:rsidR="00327333" w:rsidRDefault="00327333" w:rsidP="000A5A9E">
            <w:r>
              <w:t xml:space="preserve">Minimum Voltage: </w:t>
            </w:r>
          </w:p>
        </w:tc>
        <w:tc>
          <w:tcPr>
            <w:tcW w:w="4734" w:type="dxa"/>
            <w:shd w:val="clear" w:color="auto" w:fill="auto"/>
          </w:tcPr>
          <w:p w14:paraId="798F9DFB" w14:textId="4C3E99B4" w:rsidR="00327333" w:rsidRDefault="212488FE" w:rsidP="79FBC9E9">
            <w:pPr>
              <w:pStyle w:val="Instructions"/>
              <w:rPr>
                <w:color w:val="auto"/>
              </w:rPr>
            </w:pPr>
            <w:r w:rsidRPr="212488FE">
              <w:rPr>
                <w:color w:val="auto"/>
              </w:rPr>
              <w:t>2.5V</w:t>
            </w:r>
          </w:p>
        </w:tc>
      </w:tr>
      <w:tr w:rsidR="00327333" w14:paraId="490BF5D1" w14:textId="77777777" w:rsidTr="212488FE">
        <w:trPr>
          <w:cantSplit/>
        </w:trPr>
        <w:tc>
          <w:tcPr>
            <w:tcW w:w="4536" w:type="dxa"/>
            <w:shd w:val="clear" w:color="auto" w:fill="auto"/>
          </w:tcPr>
          <w:p w14:paraId="28BE7D0A" w14:textId="77777777" w:rsidR="00327333" w:rsidRDefault="00327333" w:rsidP="000A5A9E">
            <w:r>
              <w:t>Maximum output current:</w:t>
            </w:r>
          </w:p>
        </w:tc>
        <w:tc>
          <w:tcPr>
            <w:tcW w:w="4734" w:type="dxa"/>
            <w:shd w:val="clear" w:color="auto" w:fill="auto"/>
          </w:tcPr>
          <w:p w14:paraId="78EC211C" w14:textId="0DE3D746" w:rsidR="00327333" w:rsidRPr="00856A78" w:rsidRDefault="00856A78" w:rsidP="79FBC9E9">
            <w:pPr>
              <w:pStyle w:val="Instructions"/>
              <w:rPr>
                <w:color w:val="FF0000"/>
              </w:rPr>
            </w:pPr>
            <w:r w:rsidRPr="00856A78">
              <w:rPr>
                <w:color w:val="FF0000"/>
              </w:rPr>
              <w:t>95</w:t>
            </w:r>
            <w:r w:rsidR="79FBC9E9" w:rsidRPr="00856A78">
              <w:rPr>
                <w:color w:val="FF0000"/>
              </w:rPr>
              <w:t>A</w:t>
            </w:r>
            <w:r w:rsidR="212488FE" w:rsidRPr="00856A78">
              <w:rPr>
                <w:color w:val="FF0000"/>
              </w:rPr>
              <w:t xml:space="preserve"> for </w:t>
            </w:r>
            <w:r w:rsidRPr="00856A78">
              <w:rPr>
                <w:color w:val="FF0000"/>
              </w:rPr>
              <w:t>0.5</w:t>
            </w:r>
            <w:r w:rsidR="79FBC9E9" w:rsidRPr="00856A78">
              <w:rPr>
                <w:color w:val="FF0000"/>
              </w:rPr>
              <w:t>s</w:t>
            </w:r>
          </w:p>
        </w:tc>
      </w:tr>
      <w:tr w:rsidR="00327333" w14:paraId="5EC2DC0B" w14:textId="77777777" w:rsidTr="212488FE">
        <w:trPr>
          <w:cantSplit/>
        </w:trPr>
        <w:tc>
          <w:tcPr>
            <w:tcW w:w="4536" w:type="dxa"/>
            <w:shd w:val="clear" w:color="auto" w:fill="auto"/>
          </w:tcPr>
          <w:p w14:paraId="64D95972" w14:textId="77777777" w:rsidR="00327333" w:rsidRDefault="00327333" w:rsidP="000A5A9E">
            <w:r>
              <w:t>Maximum continuous output current:</w:t>
            </w:r>
          </w:p>
        </w:tc>
        <w:tc>
          <w:tcPr>
            <w:tcW w:w="4734" w:type="dxa"/>
            <w:shd w:val="clear" w:color="auto" w:fill="auto"/>
          </w:tcPr>
          <w:p w14:paraId="35B9F7DC" w14:textId="45E4386B" w:rsidR="00327333" w:rsidRDefault="79FBC9E9" w:rsidP="79FBC9E9">
            <w:pPr>
              <w:pStyle w:val="Instructions"/>
              <w:rPr>
                <w:color w:val="auto"/>
              </w:rPr>
            </w:pPr>
            <w:r w:rsidRPr="79FBC9E9">
              <w:rPr>
                <w:color w:val="auto"/>
              </w:rPr>
              <w:t>20A</w:t>
            </w:r>
            <w:r w:rsidR="00441CF1">
              <w:rPr>
                <w:color w:val="auto"/>
              </w:rPr>
              <w:t xml:space="preserve"> – </w:t>
            </w:r>
            <w:r w:rsidR="00441CF1" w:rsidRPr="00441CF1">
              <w:rPr>
                <w:color w:val="FF0000"/>
              </w:rPr>
              <w:t>Tested by LG for 30A without issue</w:t>
            </w:r>
          </w:p>
        </w:tc>
      </w:tr>
      <w:tr w:rsidR="00327333" w14:paraId="4F9BFBD4" w14:textId="77777777" w:rsidTr="212488FE">
        <w:trPr>
          <w:cantSplit/>
        </w:trPr>
        <w:tc>
          <w:tcPr>
            <w:tcW w:w="4536" w:type="dxa"/>
            <w:shd w:val="clear" w:color="auto" w:fill="auto"/>
          </w:tcPr>
          <w:p w14:paraId="75376920" w14:textId="77777777" w:rsidR="00327333" w:rsidRDefault="00327333" w:rsidP="000A5A9E">
            <w:r>
              <w:t>Maximum charging current:</w:t>
            </w:r>
          </w:p>
        </w:tc>
        <w:tc>
          <w:tcPr>
            <w:tcW w:w="4734" w:type="dxa"/>
            <w:shd w:val="clear" w:color="auto" w:fill="auto"/>
          </w:tcPr>
          <w:p w14:paraId="0EC4B46B" w14:textId="3A285035" w:rsidR="00327333" w:rsidRDefault="212488FE" w:rsidP="79FBC9E9">
            <w:pPr>
              <w:pStyle w:val="Instructions"/>
              <w:rPr>
                <w:color w:val="auto"/>
              </w:rPr>
            </w:pPr>
            <w:r w:rsidRPr="212488FE">
              <w:rPr>
                <w:color w:val="auto"/>
              </w:rPr>
              <w:t>4A</w:t>
            </w:r>
          </w:p>
        </w:tc>
      </w:tr>
      <w:tr w:rsidR="00327333" w14:paraId="4087742F" w14:textId="77777777" w:rsidTr="212488FE">
        <w:trPr>
          <w:cantSplit/>
        </w:trPr>
        <w:tc>
          <w:tcPr>
            <w:tcW w:w="4536" w:type="dxa"/>
            <w:shd w:val="clear" w:color="auto" w:fill="auto"/>
          </w:tcPr>
          <w:p w14:paraId="0775CB0E" w14:textId="77777777" w:rsidR="00327333" w:rsidRDefault="00327333" w:rsidP="000A5A9E">
            <w:r>
              <w:t>Maximum Cell Temperature (discharging)</w:t>
            </w:r>
          </w:p>
        </w:tc>
        <w:tc>
          <w:tcPr>
            <w:tcW w:w="4734" w:type="dxa"/>
            <w:shd w:val="clear" w:color="auto" w:fill="auto"/>
          </w:tcPr>
          <w:p w14:paraId="45EBCB59" w14:textId="587D2507" w:rsidR="00327333" w:rsidRDefault="212488FE" w:rsidP="79FBC9E9">
            <w:pPr>
              <w:pStyle w:val="Instructions"/>
              <w:rPr>
                <w:color w:val="auto"/>
              </w:rPr>
            </w:pPr>
            <w:r w:rsidRPr="212488FE">
              <w:rPr>
                <w:color w:val="auto"/>
              </w:rPr>
              <w:t>60°C</w:t>
            </w:r>
          </w:p>
        </w:tc>
      </w:tr>
      <w:tr w:rsidR="00327333" w14:paraId="69AE318E" w14:textId="77777777" w:rsidTr="212488FE">
        <w:trPr>
          <w:cantSplit/>
        </w:trPr>
        <w:tc>
          <w:tcPr>
            <w:tcW w:w="4536" w:type="dxa"/>
            <w:shd w:val="clear" w:color="auto" w:fill="auto"/>
          </w:tcPr>
          <w:p w14:paraId="45A8427E" w14:textId="77777777" w:rsidR="00327333" w:rsidRDefault="00327333" w:rsidP="000A5A9E">
            <w:r>
              <w:t>Maximum Cell Temperature (charging)</w:t>
            </w:r>
          </w:p>
        </w:tc>
        <w:tc>
          <w:tcPr>
            <w:tcW w:w="4734" w:type="dxa"/>
            <w:shd w:val="clear" w:color="auto" w:fill="auto"/>
          </w:tcPr>
          <w:p w14:paraId="699BDD85" w14:textId="6A1FCC6A" w:rsidR="00327333" w:rsidRDefault="212488FE" w:rsidP="79FBC9E9">
            <w:pPr>
              <w:pStyle w:val="Instructions"/>
              <w:rPr>
                <w:color w:val="auto"/>
              </w:rPr>
            </w:pPr>
            <w:r w:rsidRPr="212488FE">
              <w:rPr>
                <w:color w:val="auto"/>
              </w:rPr>
              <w:t>45°C</w:t>
            </w:r>
          </w:p>
        </w:tc>
      </w:tr>
      <w:tr w:rsidR="00327333" w14:paraId="6BEC24D6" w14:textId="77777777" w:rsidTr="212488FE">
        <w:trPr>
          <w:cantSplit/>
        </w:trPr>
        <w:tc>
          <w:tcPr>
            <w:tcW w:w="4536" w:type="dxa"/>
            <w:shd w:val="clear" w:color="auto" w:fill="auto"/>
          </w:tcPr>
          <w:p w14:paraId="2F5A4C69" w14:textId="77777777" w:rsidR="00327333" w:rsidRDefault="00327333" w:rsidP="000A5A9E">
            <w:r>
              <w:t>Cell chemistry:</w:t>
            </w:r>
          </w:p>
        </w:tc>
        <w:tc>
          <w:tcPr>
            <w:tcW w:w="4734" w:type="dxa"/>
            <w:shd w:val="clear" w:color="auto" w:fill="auto"/>
          </w:tcPr>
          <w:p w14:paraId="58A2653C" w14:textId="366FE0C6" w:rsidR="00327333" w:rsidRDefault="212488FE" w:rsidP="79FBC9E9">
            <w:pPr>
              <w:pStyle w:val="Instructions"/>
              <w:rPr>
                <w:color w:val="auto"/>
              </w:rPr>
            </w:pPr>
            <w:proofErr w:type="gramStart"/>
            <w:r w:rsidRPr="212488FE">
              <w:rPr>
                <w:color w:val="auto"/>
              </w:rPr>
              <w:t>Li[</w:t>
            </w:r>
            <w:proofErr w:type="spellStart"/>
            <w:proofErr w:type="gramEnd"/>
            <w:r w:rsidRPr="212488FE">
              <w:rPr>
                <w:color w:val="auto"/>
              </w:rPr>
              <w:t>NiMnCo</w:t>
            </w:r>
            <w:proofErr w:type="spellEnd"/>
            <w:r w:rsidRPr="212488FE">
              <w:rPr>
                <w:color w:val="auto"/>
              </w:rPr>
              <w:t xml:space="preserve">]O2 (H-NMC) / Graphite + </w:t>
            </w:r>
            <w:proofErr w:type="spellStart"/>
            <w:r w:rsidRPr="212488FE">
              <w:rPr>
                <w:color w:val="auto"/>
              </w:rPr>
              <w:t>SiO</w:t>
            </w:r>
            <w:proofErr w:type="spellEnd"/>
          </w:p>
        </w:tc>
      </w:tr>
    </w:tbl>
    <w:p w14:paraId="36775317" w14:textId="06281924" w:rsidR="00B130E2" w:rsidRPr="00653B6B" w:rsidRDefault="00327333" w:rsidP="00327333">
      <w:pPr>
        <w:pStyle w:val="Caption"/>
      </w:pPr>
      <w:bookmarkStart w:id="194" w:name="_Toc535246754"/>
      <w:bookmarkStart w:id="195" w:name="_Toc535248641"/>
      <w:bookmarkStart w:id="196" w:name="_Toc8806297"/>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t xml:space="preserve"> - Cell Specifications</w:t>
      </w:r>
      <w:bookmarkEnd w:id="194"/>
      <w:bookmarkEnd w:id="195"/>
      <w:bookmarkEnd w:id="196"/>
    </w:p>
    <w:p w14:paraId="73C26E9E" w14:textId="77777777" w:rsidR="00910F12" w:rsidRPr="00653B6B" w:rsidRDefault="29BE9000" w:rsidP="00910F12">
      <w:pPr>
        <w:pStyle w:val="Heading3"/>
      </w:pPr>
      <w:r>
        <w:t>Cell Electrical Configuration</w:t>
      </w:r>
    </w:p>
    <w:p w14:paraId="478C53F4" w14:textId="29630B2E" w:rsidR="00B130E2" w:rsidRPr="00653B6B" w:rsidRDefault="212488FE" w:rsidP="0078585E">
      <w:pPr>
        <w:pStyle w:val="Instructions"/>
      </w:pPr>
      <w:r w:rsidRPr="212488FE">
        <w:rPr>
          <w:color w:val="auto"/>
        </w:rPr>
        <w:t xml:space="preserve">The battery pack is arranged in a 7P95S configuration. The pack is broken into 5 segments of 7P19S connected in series. Each segment was created through use of 19 x 7P1S modules from </w:t>
      </w:r>
      <w:proofErr w:type="spellStart"/>
      <w:r w:rsidRPr="212488FE">
        <w:rPr>
          <w:color w:val="auto"/>
        </w:rPr>
        <w:t>Energus</w:t>
      </w:r>
      <w:proofErr w:type="spellEnd"/>
      <w:r w:rsidRPr="212488FE">
        <w:rPr>
          <w:color w:val="auto"/>
        </w:rPr>
        <w:t xml:space="preserve"> Power Solutions connected in series.</w:t>
      </w:r>
    </w:p>
    <w:p w14:paraId="52B13E7A" w14:textId="77777777" w:rsidR="00910F12" w:rsidRPr="00653B6B" w:rsidRDefault="7221118D" w:rsidP="00910F12">
      <w:pPr>
        <w:pStyle w:val="Heading3"/>
      </w:pPr>
      <w:r>
        <w:t>Cell Connections</w:t>
      </w:r>
    </w:p>
    <w:p w14:paraId="1F2AF4C3" w14:textId="4EC00C16" w:rsidR="00492221" w:rsidRPr="00764D29" w:rsidRDefault="7221118D" w:rsidP="7221118D">
      <w:pPr>
        <w:rPr>
          <w:rFonts w:cstheme="majorHAnsi"/>
        </w:rPr>
      </w:pPr>
      <w:r w:rsidRPr="00764D29">
        <w:rPr>
          <w:rFonts w:eastAsia="Calibri" w:cstheme="majorHAnsi"/>
          <w:sz w:val="22"/>
          <w:szCs w:val="22"/>
        </w:rPr>
        <w:t xml:space="preserve">The individual cells are packaged into modules by </w:t>
      </w:r>
      <w:proofErr w:type="spellStart"/>
      <w:r w:rsidRPr="00764D29">
        <w:rPr>
          <w:rFonts w:eastAsia="Calibri" w:cstheme="majorHAnsi"/>
          <w:sz w:val="22"/>
          <w:szCs w:val="22"/>
        </w:rPr>
        <w:t>Energus</w:t>
      </w:r>
      <w:proofErr w:type="spellEnd"/>
      <w:r w:rsidRPr="00764D29">
        <w:rPr>
          <w:rFonts w:eastAsia="Calibri" w:cstheme="majorHAnsi"/>
          <w:sz w:val="22"/>
          <w:szCs w:val="22"/>
        </w:rPr>
        <w:t xml:space="preserve"> Power Solutions. </w:t>
      </w:r>
      <w:r w:rsidR="008A0305" w:rsidRPr="00764D29">
        <w:rPr>
          <w:rFonts w:eastAsia="Calibri" w:cstheme="majorHAnsi"/>
          <w:sz w:val="22"/>
          <w:szCs w:val="22"/>
        </w:rPr>
        <w:t xml:space="preserve">The specific </w:t>
      </w:r>
      <w:r w:rsidR="009B0CE9" w:rsidRPr="00764D29">
        <w:rPr>
          <w:rFonts w:eastAsia="Calibri" w:cstheme="majorHAnsi"/>
          <w:sz w:val="22"/>
          <w:szCs w:val="22"/>
        </w:rPr>
        <w:t>connections</w:t>
      </w:r>
      <w:r w:rsidR="008A0305" w:rsidRPr="00764D29">
        <w:rPr>
          <w:rFonts w:eastAsia="Calibri" w:cstheme="majorHAnsi"/>
          <w:sz w:val="22"/>
          <w:szCs w:val="22"/>
        </w:rPr>
        <w:t xml:space="preserve"> between the </w:t>
      </w:r>
      <w:proofErr w:type="spellStart"/>
      <w:r w:rsidR="008A0305" w:rsidRPr="00764D29">
        <w:rPr>
          <w:rFonts w:eastAsia="Calibri" w:cstheme="majorHAnsi"/>
          <w:sz w:val="22"/>
          <w:szCs w:val="22"/>
        </w:rPr>
        <w:t>Energus</w:t>
      </w:r>
      <w:proofErr w:type="spellEnd"/>
      <w:r w:rsidR="008A0305" w:rsidRPr="00764D29">
        <w:rPr>
          <w:rFonts w:eastAsia="Calibri" w:cstheme="majorHAnsi"/>
          <w:sz w:val="22"/>
          <w:szCs w:val="22"/>
        </w:rPr>
        <w:t xml:space="preserve"> modules can be found below</w:t>
      </w:r>
      <w:r w:rsidRPr="00764D29">
        <w:rPr>
          <w:rFonts w:eastAsia="Calibri" w:cstheme="majorHAnsi"/>
          <w:sz w:val="22"/>
          <w:szCs w:val="22"/>
        </w:rPr>
        <w:t xml:space="preserve">. </w:t>
      </w:r>
      <w:r w:rsidR="009B0CE9" w:rsidRPr="00764D29">
        <w:rPr>
          <w:rFonts w:eastAsia="Calibri" w:cstheme="majorHAnsi"/>
          <w:sz w:val="22"/>
          <w:szCs w:val="22"/>
        </w:rPr>
        <w:t>The modules are</w:t>
      </w:r>
      <w:r w:rsidRPr="00764D29">
        <w:rPr>
          <w:rFonts w:eastAsia="Calibri" w:cstheme="majorHAnsi"/>
          <w:sz w:val="22"/>
          <w:szCs w:val="22"/>
        </w:rPr>
        <w:t xml:space="preserve"> connected using busbars with a cross sectional area of </w:t>
      </w:r>
      <w:r w:rsidR="000353CE" w:rsidRPr="00764D29">
        <w:rPr>
          <w:rFonts w:eastAsia="Calibri" w:cstheme="majorHAnsi"/>
          <w:sz w:val="22"/>
          <w:szCs w:val="22"/>
        </w:rPr>
        <w:t>44.45</w:t>
      </w:r>
      <w:r w:rsidRPr="00764D29">
        <w:rPr>
          <w:rFonts w:eastAsia="Calibri" w:cstheme="majorHAnsi"/>
          <w:sz w:val="22"/>
          <w:szCs w:val="22"/>
        </w:rPr>
        <w:t xml:space="preserve"> mm^2 and ampacity of</w:t>
      </w:r>
      <w:r w:rsidR="000353CE" w:rsidRPr="00764D29">
        <w:rPr>
          <w:rFonts w:eastAsia="Calibri" w:cstheme="majorHAnsi"/>
          <w:sz w:val="22"/>
          <w:szCs w:val="22"/>
        </w:rPr>
        <w:t xml:space="preserve"> 150</w:t>
      </w:r>
      <w:r w:rsidRPr="00764D29">
        <w:rPr>
          <w:rFonts w:eastAsia="Calibri" w:cstheme="majorHAnsi"/>
          <w:sz w:val="22"/>
          <w:szCs w:val="22"/>
        </w:rPr>
        <w:t xml:space="preserve"> A. Positive locking is achieved using tab washers</w:t>
      </w:r>
      <w:r w:rsidR="000353CE" w:rsidRPr="00764D29">
        <w:rPr>
          <w:rFonts w:eastAsia="Calibri" w:cstheme="majorHAnsi"/>
          <w:sz w:val="22"/>
          <w:szCs w:val="22"/>
        </w:rPr>
        <w:t xml:space="preserve"> </w:t>
      </w:r>
      <w:r w:rsidR="006A6CCC" w:rsidRPr="00764D29">
        <w:rPr>
          <w:rFonts w:eastAsia="Calibri" w:cstheme="majorHAnsi"/>
          <w:sz w:val="22"/>
          <w:szCs w:val="22"/>
        </w:rPr>
        <w:t xml:space="preserve">on the aluminum bolts </w:t>
      </w:r>
      <w:r w:rsidR="000353CE" w:rsidRPr="00764D29">
        <w:rPr>
          <w:rFonts w:eastAsia="Calibri" w:cstheme="majorHAnsi"/>
          <w:sz w:val="22"/>
          <w:szCs w:val="22"/>
        </w:rPr>
        <w:t>as shown in the rendering</w:t>
      </w:r>
      <w:r w:rsidRPr="00764D29">
        <w:rPr>
          <w:rFonts w:eastAsia="Calibri" w:cstheme="majorHAnsi"/>
          <w:sz w:val="22"/>
          <w:szCs w:val="22"/>
        </w:rPr>
        <w:t xml:space="preserve">. Once all bolts on each busbar are torqued down, the tabs are bent up around the bolt head to </w:t>
      </w:r>
      <w:r w:rsidR="000353CE" w:rsidRPr="00764D29">
        <w:rPr>
          <w:rFonts w:eastAsia="Calibri" w:cstheme="majorHAnsi"/>
          <w:sz w:val="22"/>
          <w:szCs w:val="22"/>
        </w:rPr>
        <w:t xml:space="preserve">prevent rotation </w:t>
      </w:r>
      <w:r w:rsidR="001B31C7" w:rsidRPr="00764D29">
        <w:rPr>
          <w:rFonts w:eastAsia="Calibri" w:cstheme="majorHAnsi"/>
          <w:sz w:val="22"/>
          <w:szCs w:val="22"/>
        </w:rPr>
        <w:t>and ensure a retained connection between the cells and the busbar.</w:t>
      </w:r>
    </w:p>
    <w:p w14:paraId="168E6EFD" w14:textId="0667BB1C" w:rsidR="7221118D" w:rsidRDefault="7221118D" w:rsidP="7221118D">
      <w:pPr>
        <w:pStyle w:val="Instructions"/>
        <w:rPr>
          <w:color w:val="FF0000"/>
        </w:rPr>
      </w:pPr>
    </w:p>
    <w:p w14:paraId="036F2BD2" w14:textId="1F32F460" w:rsidR="7221118D" w:rsidRDefault="00B05F28" w:rsidP="7221118D">
      <w:pPr>
        <w:pStyle w:val="Instructions"/>
      </w:pPr>
      <w:r>
        <w:rPr>
          <w:noProof/>
        </w:rPr>
        <w:lastRenderedPageBreak/>
        <w:drawing>
          <wp:inline distT="0" distB="0" distL="0" distR="0" wp14:anchorId="1026437A" wp14:editId="14C473CC">
            <wp:extent cx="3078742" cy="43815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5022" cy="4390437"/>
                    </a:xfrm>
                    <a:prstGeom prst="rect">
                      <a:avLst/>
                    </a:prstGeom>
                  </pic:spPr>
                </pic:pic>
              </a:graphicData>
            </a:graphic>
          </wp:inline>
        </w:drawing>
      </w:r>
      <w:r w:rsidR="007319A5">
        <w:t xml:space="preserve">   </w:t>
      </w:r>
      <w:r w:rsidR="007319A5">
        <w:rPr>
          <w:noProof/>
        </w:rPr>
        <w:drawing>
          <wp:inline distT="0" distB="0" distL="0" distR="0" wp14:anchorId="4CFF8C29" wp14:editId="0B7983E5">
            <wp:extent cx="2743200" cy="41996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6230"/>
                    <a:stretch/>
                  </pic:blipFill>
                  <pic:spPr bwMode="auto">
                    <a:xfrm>
                      <a:off x="0" y="0"/>
                      <a:ext cx="2743344" cy="4199890"/>
                    </a:xfrm>
                    <a:prstGeom prst="rect">
                      <a:avLst/>
                    </a:prstGeom>
                    <a:ln>
                      <a:noFill/>
                    </a:ln>
                    <a:extLst>
                      <a:ext uri="{53640926-AAD7-44D8-BBD7-CCE9431645EC}">
                        <a14:shadowObscured xmlns:a14="http://schemas.microsoft.com/office/drawing/2010/main"/>
                      </a:ext>
                    </a:extLst>
                  </pic:spPr>
                </pic:pic>
              </a:graphicData>
            </a:graphic>
          </wp:inline>
        </w:drawing>
      </w:r>
    </w:p>
    <w:p w14:paraId="6FA155EB" w14:textId="1DDBEEC4" w:rsidR="00492221" w:rsidRPr="00653B6B" w:rsidRDefault="00492221" w:rsidP="00C71F77">
      <w:pPr>
        <w:pStyle w:val="Change"/>
      </w:pPr>
      <w:bookmarkStart w:id="197" w:name="_Toc535246933"/>
      <w:bookmarkStart w:id="198" w:name="_Toc535248160"/>
      <w:bookmarkStart w:id="199" w:name="_Toc535249086"/>
      <w:bookmarkStart w:id="200" w:name="_Toc8806328"/>
      <w:r>
        <w:t xml:space="preserve">Figure </w:t>
      </w:r>
      <w:r w:rsidR="00360690">
        <w:fldChar w:fldCharType="begin"/>
      </w:r>
      <w:r>
        <w:instrText xml:space="preserve"> STYLEREF 1 \s </w:instrText>
      </w:r>
      <w:r w:rsidR="00360690">
        <w:fldChar w:fldCharType="separate"/>
      </w:r>
      <w:r>
        <w:rPr>
          <w:noProof/>
        </w:rPr>
        <w:t>5</w:t>
      </w:r>
      <w:r w:rsidR="00360690">
        <w:fldChar w:fldCharType="end"/>
      </w:r>
      <w:r>
        <w:noBreakHyphen/>
      </w:r>
      <w:r w:rsidR="00360690">
        <w:fldChar w:fldCharType="begin"/>
      </w:r>
      <w:r>
        <w:instrText xml:space="preserve"> SEQ Figure \* ARABIC \s 1 </w:instrText>
      </w:r>
      <w:r w:rsidR="00360690">
        <w:fldChar w:fldCharType="separate"/>
      </w:r>
      <w:r>
        <w:rPr>
          <w:noProof/>
        </w:rPr>
        <w:t>2</w:t>
      </w:r>
      <w:r w:rsidR="00360690">
        <w:fldChar w:fldCharType="end"/>
      </w:r>
      <w:r>
        <w:t xml:space="preserve"> - Cell Connection Detail</w:t>
      </w:r>
      <w:bookmarkEnd w:id="197"/>
      <w:bookmarkEnd w:id="198"/>
      <w:bookmarkEnd w:id="199"/>
      <w:bookmarkEnd w:id="200"/>
    </w:p>
    <w:p w14:paraId="3E6C74E2" w14:textId="77777777" w:rsidR="007557C4" w:rsidRPr="007557C4" w:rsidRDefault="0CD50C6A" w:rsidP="007557C4">
      <w:pPr>
        <w:pStyle w:val="Heading3"/>
      </w:pPr>
      <w:bookmarkStart w:id="201" w:name="_Parallel_Cell_Overcurrent"/>
      <w:bookmarkEnd w:id="201"/>
      <w:r>
        <w:t>Parallel Cell Overcurrent Protection</w:t>
      </w:r>
    </w:p>
    <w:p w14:paraId="129BE9A7" w14:textId="59B0E73A" w:rsidR="00B130E2" w:rsidRPr="00653B6B" w:rsidRDefault="212488FE" w:rsidP="00B21BF8">
      <w:pPr>
        <w:pStyle w:val="Change"/>
      </w:pPr>
      <w:r w:rsidRPr="212488FE">
        <w:rPr>
          <w:color w:val="auto"/>
        </w:rPr>
        <w:t xml:space="preserve">Each cell in a parallel series is connected to its segment’s bus bar in series as denoted in the cell configuration. Each one of the parallel segments represents one of the </w:t>
      </w:r>
      <w:proofErr w:type="spellStart"/>
      <w:r w:rsidRPr="212488FE">
        <w:rPr>
          <w:color w:val="auto"/>
        </w:rPr>
        <w:t>Energus</w:t>
      </w:r>
      <w:proofErr w:type="spellEnd"/>
      <w:r w:rsidRPr="212488FE">
        <w:rPr>
          <w:color w:val="auto"/>
        </w:rPr>
        <w:t xml:space="preserve"> 7P1S modules. The cells in the </w:t>
      </w:r>
      <w:proofErr w:type="spellStart"/>
      <w:r w:rsidRPr="212488FE">
        <w:rPr>
          <w:color w:val="auto"/>
        </w:rPr>
        <w:t>Energus</w:t>
      </w:r>
      <w:proofErr w:type="spellEnd"/>
      <w:r w:rsidRPr="212488FE">
        <w:rPr>
          <w:color w:val="auto"/>
        </w:rPr>
        <w:t xml:space="preserve"> modules are individually as shown below </w:t>
      </w:r>
      <w:r w:rsidR="00784DA6">
        <w:rPr>
          <w:color w:val="auto"/>
        </w:rPr>
        <w:t>in the</w:t>
      </w:r>
      <w:r w:rsidRPr="212488FE">
        <w:rPr>
          <w:color w:val="auto"/>
        </w:rPr>
        <w:t xml:space="preserve"> fuse blow time chart.</w:t>
      </w:r>
      <w:r w:rsidR="7221118D" w:rsidRPr="7221118D">
        <w:rPr>
          <w:color w:val="auto"/>
        </w:rPr>
        <w:t xml:space="preserve"> </w:t>
      </w:r>
      <w:r w:rsidR="00BD332B" w:rsidRPr="00B21BF8">
        <w:t>Each cell is connected to a module busbar</w:t>
      </w:r>
      <w:r w:rsidR="7221118D" w:rsidRPr="00B21BF8">
        <w:t xml:space="preserve"> with </w:t>
      </w:r>
      <w:r w:rsidR="00BD332B" w:rsidRPr="00B21BF8">
        <w:t xml:space="preserve">a </w:t>
      </w:r>
      <w:r w:rsidR="7221118D" w:rsidRPr="00B21BF8">
        <w:t xml:space="preserve">45A </w:t>
      </w:r>
      <w:r w:rsidR="00BD332B" w:rsidRPr="00B21BF8">
        <w:t>fusible link</w:t>
      </w:r>
      <w:r w:rsidRPr="00B21BF8">
        <w:t xml:space="preserve"> as shown </w:t>
      </w:r>
      <w:r w:rsidR="00BD332B" w:rsidRPr="00B21BF8">
        <w:t xml:space="preserve">in </w:t>
      </w:r>
      <w:r w:rsidR="00A50320" w:rsidRPr="00B21BF8">
        <w:t>F</w:t>
      </w:r>
      <w:r w:rsidR="00BD332B" w:rsidRPr="00B21BF8">
        <w:t xml:space="preserve">igure </w:t>
      </w:r>
      <w:r w:rsidR="00A50320" w:rsidRPr="00B21BF8">
        <w:t>6-4</w:t>
      </w:r>
      <w:r w:rsidR="7221118D" w:rsidRPr="00B21BF8">
        <w:t>.</w:t>
      </w:r>
      <w:r w:rsidRPr="00B21BF8">
        <w:t xml:space="preserve"> This gives each parallel segment a continuous rating of 315A</w:t>
      </w:r>
      <w:r w:rsidR="7221118D" w:rsidRPr="00B21BF8">
        <w:t>.</w:t>
      </w:r>
      <w:r w:rsidRPr="00B21BF8">
        <w:t xml:space="preserve"> A fast-acting </w:t>
      </w:r>
      <w:proofErr w:type="spellStart"/>
      <w:r w:rsidRPr="00B21BF8">
        <w:t>LittleFuse</w:t>
      </w:r>
      <w:proofErr w:type="spellEnd"/>
      <w:r w:rsidRPr="00B21BF8">
        <w:t xml:space="preserve"> </w:t>
      </w:r>
      <w:r w:rsidR="7221118D" w:rsidRPr="00B21BF8">
        <w:t>L50S</w:t>
      </w:r>
      <w:r w:rsidR="008342DC" w:rsidRPr="00B21BF8">
        <w:t>100</w:t>
      </w:r>
      <w:r w:rsidRPr="00B21BF8">
        <w:t xml:space="preserve"> fuse will be present in line with the accumulator to blow before the </w:t>
      </w:r>
      <w:proofErr w:type="spellStart"/>
      <w:r w:rsidRPr="00B21BF8">
        <w:t>Energus</w:t>
      </w:r>
      <w:proofErr w:type="spellEnd"/>
      <w:r w:rsidRPr="00B21BF8">
        <w:t xml:space="preserve"> fuses are able to blow as shown below</w:t>
      </w:r>
      <w:r w:rsidRPr="212488FE">
        <w:rPr>
          <w:color w:val="auto"/>
        </w:rPr>
        <w:t>.</w:t>
      </w:r>
      <w:r w:rsidR="00784DA6">
        <w:rPr>
          <w:color w:val="auto"/>
        </w:rPr>
        <w:t xml:space="preserve"> For a representation of the blow time on the master fuse vs. the blow time of the </w:t>
      </w:r>
      <w:proofErr w:type="spellStart"/>
      <w:r w:rsidR="00784DA6">
        <w:rPr>
          <w:color w:val="auto"/>
        </w:rPr>
        <w:t>Energus</w:t>
      </w:r>
      <w:proofErr w:type="spellEnd"/>
      <w:r w:rsidR="00784DA6">
        <w:rPr>
          <w:color w:val="auto"/>
        </w:rPr>
        <w:t xml:space="preserve"> modules see the graph titled Blow Time vs Accumulator Current below.</w:t>
      </w:r>
    </w:p>
    <w:p w14:paraId="609A235E" w14:textId="77777777" w:rsidR="00227C66" w:rsidRDefault="0078585E" w:rsidP="00227C66">
      <w:pPr>
        <w:pStyle w:val="Instructions"/>
        <w:keepNext/>
        <w:jc w:val="center"/>
      </w:pPr>
      <w:r>
        <w:rPr>
          <w:noProof/>
          <w:lang w:val="en-CA" w:eastAsia="en-CA"/>
        </w:rPr>
        <w:lastRenderedPageBreak/>
        <w:drawing>
          <wp:inline distT="0" distB="0" distL="0" distR="0" wp14:anchorId="54DFCAE4" wp14:editId="39B21FA3">
            <wp:extent cx="4500000" cy="2868749"/>
            <wp:effectExtent l="0" t="0" r="0" b="8255"/>
            <wp:docPr id="295911978" name="Picture 29591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0000" cy="2868749"/>
                    </a:xfrm>
                    <a:prstGeom prst="rect">
                      <a:avLst/>
                    </a:prstGeom>
                  </pic:spPr>
                </pic:pic>
              </a:graphicData>
            </a:graphic>
          </wp:inline>
        </w:drawing>
      </w:r>
    </w:p>
    <w:p w14:paraId="144BA7E4" w14:textId="32795E3E" w:rsidR="00227C66" w:rsidRDefault="00C73C69" w:rsidP="00C73C69">
      <w:pPr>
        <w:pStyle w:val="Caption"/>
      </w:pPr>
      <w:bookmarkStart w:id="202" w:name="_Toc535248161"/>
      <w:bookmarkStart w:id="203" w:name="_Toc535249087"/>
      <w:bookmarkStart w:id="204" w:name="_Toc8806329"/>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3</w:t>
      </w:r>
      <w:r w:rsidR="003D51D1">
        <w:rPr>
          <w:noProof/>
        </w:rPr>
        <w:fldChar w:fldCharType="end"/>
      </w:r>
      <w:r w:rsidRPr="00096771">
        <w:t xml:space="preserve"> – Fuse blow time vs. current</w:t>
      </w:r>
      <w:bookmarkEnd w:id="202"/>
      <w:bookmarkEnd w:id="203"/>
      <w:bookmarkEnd w:id="204"/>
    </w:p>
    <w:p w14:paraId="4CE90575" w14:textId="77777777" w:rsidR="00C73C69" w:rsidRDefault="0078585E" w:rsidP="00C73C69">
      <w:pPr>
        <w:pStyle w:val="Instructions"/>
        <w:keepNext/>
        <w:jc w:val="center"/>
      </w:pPr>
      <w:r>
        <w:rPr>
          <w:noProof/>
          <w:lang w:val="en-CA" w:eastAsia="en-CA"/>
        </w:rPr>
        <w:drawing>
          <wp:inline distT="0" distB="0" distL="0" distR="0" wp14:anchorId="2DEC3BA6" wp14:editId="6CB7DF1F">
            <wp:extent cx="3132000" cy="2909962"/>
            <wp:effectExtent l="0" t="0" r="0" b="5080"/>
            <wp:docPr id="1450067753" name="Picture 145006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132000" cy="2909962"/>
                    </a:xfrm>
                    <a:prstGeom prst="rect">
                      <a:avLst/>
                    </a:prstGeom>
                  </pic:spPr>
                </pic:pic>
              </a:graphicData>
            </a:graphic>
          </wp:inline>
        </w:drawing>
      </w:r>
    </w:p>
    <w:p w14:paraId="39C01867" w14:textId="1EDA3776" w:rsidR="00B130E2" w:rsidRPr="00653B6B" w:rsidRDefault="00C73C69" w:rsidP="00C73C69">
      <w:pPr>
        <w:pStyle w:val="Caption"/>
      </w:pPr>
      <w:bookmarkStart w:id="205" w:name="_Toc535248162"/>
      <w:bookmarkStart w:id="206" w:name="_Toc535249088"/>
      <w:bookmarkStart w:id="207" w:name="_Toc8806330"/>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4</w:t>
      </w:r>
      <w:r w:rsidR="003D51D1">
        <w:rPr>
          <w:noProof/>
        </w:rPr>
        <w:fldChar w:fldCharType="end"/>
      </w:r>
      <w:r w:rsidRPr="00096771">
        <w:t xml:space="preserve"> – </w:t>
      </w:r>
      <w:proofErr w:type="spellStart"/>
      <w:r w:rsidRPr="00096771">
        <w:t>Energus</w:t>
      </w:r>
      <w:proofErr w:type="spellEnd"/>
      <w:r w:rsidR="009E687A" w:rsidRPr="00096771">
        <w:t xml:space="preserve"> cell</w:t>
      </w:r>
      <w:r w:rsidRPr="00096771">
        <w:t xml:space="preserve"> </w:t>
      </w:r>
      <w:r w:rsidR="009E687A" w:rsidRPr="00096771">
        <w:t>fuse</w:t>
      </w:r>
      <w:bookmarkEnd w:id="205"/>
      <w:bookmarkEnd w:id="206"/>
      <w:bookmarkEnd w:id="207"/>
    </w:p>
    <w:p w14:paraId="135D1976" w14:textId="01EDE02E" w:rsidR="00340A0D" w:rsidRDefault="00567E33" w:rsidP="00340A0D">
      <w:pPr>
        <w:pStyle w:val="Instructions"/>
        <w:keepNext/>
        <w:jc w:val="center"/>
      </w:pPr>
      <w:r>
        <w:rPr>
          <w:noProof/>
        </w:rPr>
        <w:lastRenderedPageBreak/>
        <w:drawing>
          <wp:inline distT="0" distB="0" distL="0" distR="0" wp14:anchorId="53697F8C" wp14:editId="3C30BD33">
            <wp:extent cx="5207795" cy="3583781"/>
            <wp:effectExtent l="0" t="0" r="12065" b="17145"/>
            <wp:docPr id="2052483923" name="Chart 2052483923">
              <a:extLst xmlns:a="http://schemas.openxmlformats.org/drawingml/2006/main">
                <a:ext uri="{FF2B5EF4-FFF2-40B4-BE49-F238E27FC236}">
                  <a16:creationId xmlns:a16="http://schemas.microsoft.com/office/drawing/2014/main" id="{4E95553C-B460-4CF1-B44A-98B9F06B24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FE3604A" w14:textId="060BC835" w:rsidR="00EB0531" w:rsidRPr="00653B6B" w:rsidRDefault="00340A0D" w:rsidP="00C73C69">
      <w:pPr>
        <w:pStyle w:val="Caption"/>
      </w:pPr>
      <w:bookmarkStart w:id="208" w:name="_Toc535248163"/>
      <w:bookmarkStart w:id="209" w:name="_Toc535249089"/>
      <w:bookmarkStart w:id="210" w:name="_Toc8806331"/>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5</w:t>
      </w:r>
      <w:r w:rsidR="003D51D1">
        <w:rPr>
          <w:noProof/>
        </w:rPr>
        <w:fldChar w:fldCharType="end"/>
      </w:r>
      <w:r w:rsidR="006F4622" w:rsidRPr="00025E44">
        <w:t xml:space="preserve"> – Blow Time vs Accumulator Current</w:t>
      </w:r>
      <w:bookmarkEnd w:id="208"/>
      <w:bookmarkEnd w:id="209"/>
      <w:bookmarkEnd w:id="210"/>
    </w:p>
    <w:p w14:paraId="17FB7208" w14:textId="3471A501" w:rsidR="00EB0531" w:rsidRPr="00653B6B" w:rsidRDefault="00EB0531" w:rsidP="7221118D">
      <w:pPr>
        <w:pStyle w:val="Instructions"/>
      </w:pPr>
    </w:p>
    <w:p w14:paraId="56163F14" w14:textId="744531AD" w:rsidR="7221118D" w:rsidRDefault="7221118D" w:rsidP="3835CEFC">
      <w:pPr>
        <w:pStyle w:val="Heading3"/>
      </w:pPr>
      <w:r>
        <w:t>Cell Mounting</w:t>
      </w:r>
    </w:p>
    <w:p w14:paraId="29FBE214" w14:textId="562D7A14" w:rsidR="7221118D" w:rsidRPr="00157278" w:rsidRDefault="00157278" w:rsidP="7221118D">
      <w:r w:rsidRPr="7221118D">
        <w:t xml:space="preserve">The </w:t>
      </w:r>
      <w:proofErr w:type="spellStart"/>
      <w:r w:rsidRPr="7221118D">
        <w:t>Energus</w:t>
      </w:r>
      <w:proofErr w:type="spellEnd"/>
      <w:r w:rsidRPr="7221118D">
        <w:t xml:space="preserve"> battery modules come as a set of seven 18650 cells encased on the top and on the sides by a structural UL94-V0 plastic. This layer of structural plastic ensures that the cells do not </w:t>
      </w:r>
      <w:r w:rsidR="006D098F">
        <w:t>contact</w:t>
      </w:r>
      <w:r w:rsidRPr="7221118D">
        <w:t xml:space="preserve"> the </w:t>
      </w:r>
      <w:r w:rsidR="00C10929">
        <w:t xml:space="preserve">surrounding structure. </w:t>
      </w:r>
      <w:r w:rsidR="7221118D" w:rsidRPr="7221118D">
        <w:t xml:space="preserve">The cell modules are placed vertically in </w:t>
      </w:r>
      <w:r w:rsidR="004E021B">
        <w:t xml:space="preserve">segments and </w:t>
      </w:r>
      <w:r w:rsidR="7221118D" w:rsidRPr="7221118D">
        <w:t xml:space="preserve">connected by </w:t>
      </w:r>
      <w:r w:rsidR="00A807C1">
        <w:t>bus bars.</w:t>
      </w:r>
      <w:r w:rsidR="7221118D" w:rsidRPr="7221118D">
        <w:t xml:space="preserve"> Each</w:t>
      </w:r>
      <w:r w:rsidR="008919F1">
        <w:t xml:space="preserve"> segment </w:t>
      </w:r>
      <w:r w:rsidR="00A807C1">
        <w:t>acts as a</w:t>
      </w:r>
      <w:r w:rsidR="008919F1">
        <w:t xml:space="preserve"> rail system</w:t>
      </w:r>
      <w:r w:rsidR="00F56E3F">
        <w:t xml:space="preserve"> which slides into the accumulator</w:t>
      </w:r>
      <w:r w:rsidR="003044D7">
        <w:t>.</w:t>
      </w:r>
      <w:r w:rsidR="00A71D6F">
        <w:t xml:space="preserve"> </w:t>
      </w:r>
      <w:r w:rsidR="00F56E3F">
        <w:t>Mod</w:t>
      </w:r>
      <w:r w:rsidR="00A71D6F">
        <w:t>ules are retained</w:t>
      </w:r>
      <w:r w:rsidR="00F56E3F">
        <w:t xml:space="preserve"> to each segment </w:t>
      </w:r>
      <w:r w:rsidR="008F6FCA">
        <w:t xml:space="preserve">using </w:t>
      </w:r>
      <w:r w:rsidR="00C26970">
        <w:t xml:space="preserve">side walls and clamping force. </w:t>
      </w:r>
      <w:r w:rsidR="005C3022">
        <w:t xml:space="preserve">A </w:t>
      </w:r>
      <w:r w:rsidR="00171154">
        <w:t>3D printed, ABS</w:t>
      </w:r>
      <w:r w:rsidR="00781D14">
        <w:t xml:space="preserve"> plastic</w:t>
      </w:r>
      <w:r w:rsidR="00171154">
        <w:t xml:space="preserve"> </w:t>
      </w:r>
      <w:r w:rsidR="005C3022">
        <w:t>racking system is</w:t>
      </w:r>
      <w:r w:rsidR="007C79E4">
        <w:t xml:space="preserve"> bonded to a </w:t>
      </w:r>
      <w:r w:rsidR="00224B41">
        <w:t xml:space="preserve">glass and carbon fiber reinforced </w:t>
      </w:r>
      <w:r w:rsidR="005C3022">
        <w:t>polymer tray</w:t>
      </w:r>
      <w:r w:rsidR="00C56EC0">
        <w:t xml:space="preserve"> (glass fiber is used for insulation)</w:t>
      </w:r>
      <w:r w:rsidR="005C3022">
        <w:t>. The</w:t>
      </w:r>
      <w:r w:rsidR="00D55940">
        <w:t xml:space="preserve"> racking system and walls of the tr</w:t>
      </w:r>
      <w:r w:rsidR="00C56EC0">
        <w:t>a</w:t>
      </w:r>
      <w:r w:rsidR="00D55940">
        <w:t xml:space="preserve">y </w:t>
      </w:r>
      <w:r w:rsidR="00445727">
        <w:t xml:space="preserve">retain the cells both vertically and laterally. </w:t>
      </w:r>
      <w:r w:rsidR="00774D1A">
        <w:t xml:space="preserve">Longitudinal retention is attained through </w:t>
      </w:r>
      <w:r w:rsidR="00DE5189">
        <w:t>clamping features</w:t>
      </w:r>
      <w:r w:rsidR="009C0FC1">
        <w:t xml:space="preserve">, glass and carbon fiber reinforced polymer </w:t>
      </w:r>
      <w:r w:rsidR="009F3931">
        <w:t>parts,</w:t>
      </w:r>
      <w:r w:rsidR="00BE352A">
        <w:t xml:space="preserve"> </w:t>
      </w:r>
      <w:r w:rsidR="00B61656">
        <w:t>fastened to the</w:t>
      </w:r>
      <w:r w:rsidR="003F1636">
        <w:t xml:space="preserve"> bottom corners and top </w:t>
      </w:r>
      <w:r w:rsidR="00577BD5">
        <w:t>center of the segment rail</w:t>
      </w:r>
      <w:r w:rsidR="00DE5189">
        <w:t>.</w:t>
      </w:r>
      <w:r w:rsidR="00B61656">
        <w:t xml:space="preserve"> A total of 10, M3 fasteners will be used. </w:t>
      </w:r>
      <w:r w:rsidR="00D86F3B">
        <w:t xml:space="preserve">PEEK plastic fasteners will be used as they offer </w:t>
      </w:r>
      <w:proofErr w:type="gramStart"/>
      <w:r w:rsidR="00190722">
        <w:t>sufficient</w:t>
      </w:r>
      <w:proofErr w:type="gramEnd"/>
      <w:r w:rsidR="00190722">
        <w:t xml:space="preserve"> </w:t>
      </w:r>
      <w:r w:rsidR="00D86F3B">
        <w:t>strength properties</w:t>
      </w:r>
      <w:r w:rsidR="002C0FB6">
        <w:t xml:space="preserve">, and </w:t>
      </w:r>
      <w:r w:rsidR="000F0085">
        <w:t>dielectric</w:t>
      </w:r>
      <w:r w:rsidR="002C0FB6">
        <w:t xml:space="preserve"> </w:t>
      </w:r>
      <w:r w:rsidR="000F0085">
        <w:t xml:space="preserve">breakdown </w:t>
      </w:r>
      <w:r w:rsidR="002C0FB6">
        <w:t>p</w:t>
      </w:r>
      <w:r w:rsidR="000F0085">
        <w:t xml:space="preserve">roperties </w:t>
      </w:r>
      <w:r w:rsidR="00DC3E8F">
        <w:t xml:space="preserve">that </w:t>
      </w:r>
      <w:r w:rsidR="00616DDF">
        <w:t xml:space="preserve">are </w:t>
      </w:r>
      <w:r w:rsidR="00746D9B">
        <w:t>acceptable</w:t>
      </w:r>
      <w:r w:rsidR="00616DDF">
        <w:t xml:space="preserve"> to the tractive system voltage</w:t>
      </w:r>
      <w:r w:rsidR="005265C0">
        <w:t xml:space="preserve">, in the case of a falling fastener. </w:t>
      </w:r>
    </w:p>
    <w:p w14:paraId="16287F21" w14:textId="1BA3D350" w:rsidR="00FA6039" w:rsidRDefault="00D927BB" w:rsidP="00D927BB">
      <w:pPr>
        <w:pStyle w:val="Instructions"/>
        <w:keepNext/>
        <w:jc w:val="center"/>
      </w:pPr>
      <w:r>
        <w:rPr>
          <w:noProof/>
        </w:rPr>
        <w:lastRenderedPageBreak/>
        <w:drawing>
          <wp:inline distT="0" distB="0" distL="0" distR="0" wp14:anchorId="6ABB4E8B" wp14:editId="06816D9B">
            <wp:extent cx="4038600" cy="3957051"/>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3184" cy="3961542"/>
                    </a:xfrm>
                    <a:prstGeom prst="rect">
                      <a:avLst/>
                    </a:prstGeom>
                  </pic:spPr>
                </pic:pic>
              </a:graphicData>
            </a:graphic>
          </wp:inline>
        </w:drawing>
      </w:r>
    </w:p>
    <w:p w14:paraId="6F53CB82" w14:textId="133C7A73" w:rsidR="00944031" w:rsidRPr="00653B6B" w:rsidRDefault="00944031" w:rsidP="00D927BB">
      <w:pPr>
        <w:pStyle w:val="Change"/>
      </w:pPr>
      <w:bookmarkStart w:id="211" w:name="_Toc494397989"/>
      <w:bookmarkStart w:id="212" w:name="_Toc535246934"/>
      <w:bookmarkStart w:id="213" w:name="_Toc535248164"/>
      <w:bookmarkStart w:id="214" w:name="_Toc535249090"/>
      <w:bookmarkStart w:id="215" w:name="_Toc8806332"/>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6</w:t>
      </w:r>
      <w:r w:rsidR="00342836">
        <w:fldChar w:fldCharType="end"/>
      </w:r>
      <w:r>
        <w:t xml:space="preserve"> - Cell Mounting in Accumulator</w:t>
      </w:r>
      <w:bookmarkEnd w:id="211"/>
      <w:bookmarkEnd w:id="212"/>
      <w:bookmarkEnd w:id="213"/>
      <w:bookmarkEnd w:id="214"/>
      <w:bookmarkEnd w:id="215"/>
    </w:p>
    <w:p w14:paraId="2D2D05E5" w14:textId="62CF692F" w:rsidR="5B46F8AE" w:rsidRDefault="5B46F8AE" w:rsidP="5B46F8AE">
      <w:pPr>
        <w:pStyle w:val="Heading2"/>
      </w:pPr>
      <w:bookmarkStart w:id="216" w:name="_Toc534917772"/>
      <w:bookmarkStart w:id="217" w:name="_Toc535256532"/>
      <w:bookmarkStart w:id="218" w:name="_Toc7368233"/>
      <w:r>
        <w:t>Segments</w:t>
      </w:r>
      <w:bookmarkEnd w:id="216"/>
      <w:bookmarkEnd w:id="217"/>
      <w:bookmarkEnd w:id="218"/>
    </w:p>
    <w:p w14:paraId="19BB6726" w14:textId="419CEBD3" w:rsidR="009C494A" w:rsidRPr="009C494A" w:rsidRDefault="5B46F8AE" w:rsidP="29BE9000">
      <w:pPr>
        <w:pStyle w:val="Heading3"/>
      </w:pPr>
      <w:r>
        <w:t>Segment Specifications</w:t>
      </w:r>
    </w:p>
    <w:p w14:paraId="430A7C83" w14:textId="362A8952" w:rsidR="5B46F8AE" w:rsidRDefault="5B46F8AE" w:rsidP="5B46F8AE">
      <w:pPr>
        <w:rPr>
          <w:color w:val="FF0000"/>
        </w:rPr>
      </w:pPr>
    </w:p>
    <w:tbl>
      <w:tblPr>
        <w:tblStyle w:val="TableGrid"/>
        <w:tblW w:w="9895" w:type="dxa"/>
        <w:tblLook w:val="04A0" w:firstRow="1" w:lastRow="0" w:firstColumn="1" w:lastColumn="0" w:noHBand="0" w:noVBand="1"/>
      </w:tblPr>
      <w:tblGrid>
        <w:gridCol w:w="3220"/>
        <w:gridCol w:w="6675"/>
      </w:tblGrid>
      <w:tr w:rsidR="009C494A" w14:paraId="3EA1713E" w14:textId="77777777" w:rsidTr="00D14F6D">
        <w:trPr>
          <w:cantSplit/>
        </w:trPr>
        <w:tc>
          <w:tcPr>
            <w:tcW w:w="3220" w:type="dxa"/>
          </w:tcPr>
          <w:p w14:paraId="36D98611" w14:textId="77777777" w:rsidR="009C494A" w:rsidRDefault="29BE9000" w:rsidP="29BE9000">
            <w:pPr>
              <w:keepNext/>
            </w:pPr>
            <w:r w:rsidRPr="29BE9000">
              <w:t># of Segments:</w:t>
            </w:r>
          </w:p>
        </w:tc>
        <w:tc>
          <w:tcPr>
            <w:tcW w:w="6675" w:type="dxa"/>
          </w:tcPr>
          <w:p w14:paraId="78941E47" w14:textId="20701663" w:rsidR="009C494A" w:rsidRDefault="212488FE" w:rsidP="29BE9000">
            <w:pPr>
              <w:pStyle w:val="Instructions"/>
              <w:rPr>
                <w:color w:val="auto"/>
              </w:rPr>
            </w:pPr>
            <w:r w:rsidRPr="212488FE">
              <w:rPr>
                <w:color w:val="auto"/>
              </w:rPr>
              <w:t>5</w:t>
            </w:r>
          </w:p>
        </w:tc>
      </w:tr>
      <w:tr w:rsidR="009C494A" w14:paraId="088435A3" w14:textId="77777777" w:rsidTr="00D14F6D">
        <w:trPr>
          <w:cantSplit/>
        </w:trPr>
        <w:tc>
          <w:tcPr>
            <w:tcW w:w="3220" w:type="dxa"/>
          </w:tcPr>
          <w:p w14:paraId="658C272D" w14:textId="77777777" w:rsidR="009C494A" w:rsidRDefault="29BE9000" w:rsidP="29BE9000">
            <w:pPr>
              <w:keepNext/>
            </w:pPr>
            <w:r w:rsidRPr="29BE9000">
              <w:t>Cells per segment:</w:t>
            </w:r>
          </w:p>
        </w:tc>
        <w:tc>
          <w:tcPr>
            <w:tcW w:w="6675" w:type="dxa"/>
          </w:tcPr>
          <w:p w14:paraId="33CFEC6B" w14:textId="5AF39862" w:rsidR="009C494A" w:rsidRDefault="7AE89F6B" w:rsidP="29BE9000">
            <w:pPr>
              <w:pStyle w:val="Instructions"/>
              <w:rPr>
                <w:color w:val="auto"/>
              </w:rPr>
            </w:pPr>
            <w:r w:rsidRPr="7AE89F6B">
              <w:rPr>
                <w:color w:val="auto"/>
              </w:rPr>
              <w:t xml:space="preserve">19 </w:t>
            </w:r>
            <w:proofErr w:type="spellStart"/>
            <w:r w:rsidRPr="7AE89F6B">
              <w:rPr>
                <w:color w:val="auto"/>
              </w:rPr>
              <w:t>Energus</w:t>
            </w:r>
            <w:proofErr w:type="spellEnd"/>
            <w:r w:rsidRPr="7AE89F6B">
              <w:rPr>
                <w:color w:val="auto"/>
              </w:rPr>
              <w:t xml:space="preserve"> Modules (133 Cells)</w:t>
            </w:r>
          </w:p>
        </w:tc>
      </w:tr>
      <w:tr w:rsidR="009C494A" w14:paraId="6BE18328" w14:textId="77777777" w:rsidTr="00D14F6D">
        <w:trPr>
          <w:cantSplit/>
        </w:trPr>
        <w:tc>
          <w:tcPr>
            <w:tcW w:w="3220" w:type="dxa"/>
          </w:tcPr>
          <w:p w14:paraId="649FC438" w14:textId="77777777" w:rsidR="009C494A" w:rsidRDefault="29BE9000" w:rsidP="29BE9000">
            <w:pPr>
              <w:keepNext/>
            </w:pPr>
            <w:r w:rsidRPr="29BE9000">
              <w:t>Cell configuration in segment:</w:t>
            </w:r>
          </w:p>
        </w:tc>
        <w:tc>
          <w:tcPr>
            <w:tcW w:w="6675" w:type="dxa"/>
          </w:tcPr>
          <w:p w14:paraId="0EC35FB2" w14:textId="02B71F48" w:rsidR="009C494A" w:rsidRDefault="212488FE" w:rsidP="29BE9000">
            <w:pPr>
              <w:pStyle w:val="Instructions"/>
              <w:rPr>
                <w:color w:val="auto"/>
              </w:rPr>
            </w:pPr>
            <w:r w:rsidRPr="212488FE">
              <w:rPr>
                <w:color w:val="auto"/>
              </w:rPr>
              <w:t>7P19S</w:t>
            </w:r>
          </w:p>
        </w:tc>
      </w:tr>
      <w:tr w:rsidR="009C494A" w14:paraId="50AC7077" w14:textId="77777777" w:rsidTr="00D14F6D">
        <w:trPr>
          <w:cantSplit/>
        </w:trPr>
        <w:tc>
          <w:tcPr>
            <w:tcW w:w="3220" w:type="dxa"/>
          </w:tcPr>
          <w:p w14:paraId="3D5CB419" w14:textId="77777777" w:rsidR="009C494A" w:rsidRDefault="29BE9000" w:rsidP="29BE9000">
            <w:pPr>
              <w:keepNext/>
            </w:pPr>
            <w:r w:rsidRPr="29BE9000">
              <w:t>Energy in segment:</w:t>
            </w:r>
          </w:p>
        </w:tc>
        <w:tc>
          <w:tcPr>
            <w:tcW w:w="6675" w:type="dxa"/>
          </w:tcPr>
          <w:p w14:paraId="375161D9" w14:textId="7FB375F8" w:rsidR="009414AE" w:rsidRDefault="00220A12" w:rsidP="00BD7791">
            <w:pPr>
              <w:pStyle w:val="Change"/>
            </w:pPr>
            <w:r>
              <w:t>6.0</w:t>
            </w:r>
            <w:r w:rsidR="00D14F6D">
              <w:t xml:space="preserve">MJ / </w:t>
            </w:r>
            <w:r w:rsidR="009414AE">
              <w:t xml:space="preserve">1.596KWh </w:t>
            </w:r>
          </w:p>
          <w:p w14:paraId="06BA02AA" w14:textId="576420F6" w:rsidR="009C494A" w:rsidRPr="00220A12" w:rsidRDefault="29BE9000" w:rsidP="00BD7791">
            <w:pPr>
              <w:pStyle w:val="Change"/>
              <w:rPr>
                <w:strike/>
              </w:rPr>
            </w:pPr>
            <w:r w:rsidRPr="00220A12">
              <w:rPr>
                <w:strike/>
              </w:rPr>
              <w:t>5.</w:t>
            </w:r>
            <w:r w:rsidR="00BD7791" w:rsidRPr="00220A12">
              <w:rPr>
                <w:strike/>
              </w:rPr>
              <w:t>03</w:t>
            </w:r>
            <w:r w:rsidRPr="00220A12">
              <w:rPr>
                <w:strike/>
              </w:rPr>
              <w:t>MJ / 1.</w:t>
            </w:r>
            <w:r w:rsidR="00BD7791" w:rsidRPr="00220A12">
              <w:rPr>
                <w:strike/>
              </w:rPr>
              <w:t>40</w:t>
            </w:r>
            <w:r w:rsidRPr="00220A12">
              <w:rPr>
                <w:strike/>
              </w:rPr>
              <w:t xml:space="preserve"> kW</w:t>
            </w:r>
            <w:r w:rsidR="00374AB8" w:rsidRPr="00220A12">
              <w:rPr>
                <w:strike/>
              </w:rPr>
              <w:t>h</w:t>
            </w:r>
            <w:r w:rsidR="00D14F6D" w:rsidRPr="00220A12">
              <w:rPr>
                <w:strike/>
              </w:rPr>
              <w:t xml:space="preserve"> (integral)</w:t>
            </w:r>
          </w:p>
        </w:tc>
      </w:tr>
    </w:tbl>
    <w:p w14:paraId="3677D8BD" w14:textId="1C703A63" w:rsidR="00B130E2" w:rsidRPr="00653B6B" w:rsidRDefault="009C494A" w:rsidP="009C494A">
      <w:pPr>
        <w:pStyle w:val="Caption"/>
      </w:pPr>
      <w:bookmarkStart w:id="219" w:name="_Toc535246755"/>
      <w:bookmarkStart w:id="220" w:name="_Toc535248642"/>
      <w:bookmarkStart w:id="221" w:name="_Toc8806298"/>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t xml:space="preserve"> - Segment Specifications</w:t>
      </w:r>
      <w:bookmarkEnd w:id="219"/>
      <w:bookmarkEnd w:id="220"/>
      <w:bookmarkEnd w:id="221"/>
    </w:p>
    <w:p w14:paraId="7C146613" w14:textId="1877058D" w:rsidR="00220A12" w:rsidRDefault="00220A12" w:rsidP="00220A12">
      <w:pPr>
        <w:pStyle w:val="Change"/>
      </w:pPr>
      <w:r>
        <w:t>Energy in segment calculation:</w:t>
      </w:r>
    </w:p>
    <w:p w14:paraId="291CA194" w14:textId="4A6F7CD0" w:rsidR="00220A12" w:rsidRDefault="00220A12" w:rsidP="00220A12">
      <w:pPr>
        <w:pStyle w:val="Change"/>
      </w:pPr>
    </w:p>
    <w:p w14:paraId="32140D6E" w14:textId="1D91624E" w:rsidR="00220A12" w:rsidRDefault="00220A12" w:rsidP="00220A12">
      <w:pPr>
        <w:pStyle w:val="Change"/>
      </w:pPr>
      <w:r>
        <w:t>4.2V * 3</w:t>
      </w:r>
      <w:r w:rsidR="007F05D1">
        <w:t>.</w:t>
      </w:r>
      <w:r>
        <w:t xml:space="preserve">000Ah </w:t>
      </w:r>
      <w:r w:rsidR="00F636CC">
        <w:t>* 133 cells</w:t>
      </w:r>
      <w:r w:rsidR="0004675C">
        <w:t xml:space="preserve"> * 3.6 (MJ/</w:t>
      </w:r>
      <w:proofErr w:type="spellStart"/>
      <w:r w:rsidR="0039404C">
        <w:t>kWH</w:t>
      </w:r>
      <w:proofErr w:type="spellEnd"/>
      <w:r w:rsidR="0039404C">
        <w:t>)</w:t>
      </w:r>
      <w:r w:rsidR="00B10399">
        <w:t xml:space="preserve"> =</w:t>
      </w:r>
      <w:r w:rsidR="0039404C">
        <w:t xml:space="preserve"> 6.0 MJ</w:t>
      </w:r>
    </w:p>
    <w:p w14:paraId="5C108E85" w14:textId="77777777" w:rsidR="00220A12" w:rsidRPr="00220A12" w:rsidRDefault="00220A12" w:rsidP="00220A12"/>
    <w:p w14:paraId="4DC60AED" w14:textId="65D847C9" w:rsidR="00256738" w:rsidRPr="00220A12" w:rsidRDefault="00AA0554" w:rsidP="00256738">
      <w:pPr>
        <w:pStyle w:val="Change"/>
        <w:rPr>
          <w:strike/>
        </w:rPr>
      </w:pPr>
      <w:r w:rsidRPr="00220A12">
        <w:rPr>
          <w:strike/>
        </w:rPr>
        <w:t xml:space="preserve">Energy in segment calculation: </w:t>
      </w:r>
    </w:p>
    <w:p w14:paraId="0CD477CB" w14:textId="6A0C8906" w:rsidR="005F4272" w:rsidRPr="00220A12" w:rsidRDefault="00EF390B" w:rsidP="00AA0554">
      <w:pPr>
        <w:pStyle w:val="Change"/>
        <w:rPr>
          <w:strike/>
        </w:rPr>
      </w:pPr>
      <w:r w:rsidRPr="00220A12">
        <w:rPr>
          <w:strike/>
        </w:rPr>
        <w:t xml:space="preserve">Energy in a cell segment is equivalent to the integral of </w:t>
      </w:r>
      <w:r w:rsidR="00FE513D" w:rsidRPr="00220A12">
        <w:rPr>
          <w:strike/>
        </w:rPr>
        <w:t xml:space="preserve">power vs time of each segment. Since </w:t>
      </w:r>
      <w:r w:rsidR="00B70BAB" w:rsidRPr="00220A12">
        <w:rPr>
          <w:strike/>
        </w:rPr>
        <w:t xml:space="preserve">voltage of the segment will drop as the cells become discharged the power </w:t>
      </w:r>
      <w:r w:rsidR="00F35C14" w:rsidRPr="00220A12">
        <w:rPr>
          <w:strike/>
        </w:rPr>
        <w:t>output will drop over time.</w:t>
      </w:r>
      <w:r w:rsidR="00B70BAB" w:rsidRPr="00220A12">
        <w:rPr>
          <w:strike/>
        </w:rPr>
        <w:t xml:space="preserve"> </w:t>
      </w:r>
      <w:r w:rsidR="00F308F6" w:rsidRPr="00220A12">
        <w:rPr>
          <w:strike/>
        </w:rPr>
        <w:t xml:space="preserve">The </w:t>
      </w:r>
      <w:r w:rsidR="00365B8D" w:rsidRPr="00220A12">
        <w:rPr>
          <w:strike/>
        </w:rPr>
        <w:t xml:space="preserve">voltage vs time graph for </w:t>
      </w:r>
      <w:r w:rsidR="00E67FB6" w:rsidRPr="00220A12">
        <w:rPr>
          <w:strike/>
        </w:rPr>
        <w:t xml:space="preserve">various currents of </w:t>
      </w:r>
      <w:r w:rsidR="00365B8D" w:rsidRPr="00220A12">
        <w:rPr>
          <w:strike/>
        </w:rPr>
        <w:t>an LGHG2 cell is as follows:</w:t>
      </w:r>
    </w:p>
    <w:p w14:paraId="28535E5B" w14:textId="1B1ACA12" w:rsidR="003F5A4D" w:rsidRPr="003F5A4D" w:rsidRDefault="005F4272" w:rsidP="005F4272">
      <w:pPr>
        <w:pStyle w:val="NoSpacing"/>
        <w:jc w:val="center"/>
      </w:pPr>
      <w:r>
        <w:rPr>
          <w:noProof/>
        </w:rPr>
        <w:lastRenderedPageBreak/>
        <w:drawing>
          <wp:inline distT="0" distB="0" distL="0" distR="0" wp14:anchorId="413A34C3" wp14:editId="193D9E68">
            <wp:extent cx="4968416" cy="252295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0470" cy="2524000"/>
                    </a:xfrm>
                    <a:prstGeom prst="rect">
                      <a:avLst/>
                    </a:prstGeom>
                  </pic:spPr>
                </pic:pic>
              </a:graphicData>
            </a:graphic>
          </wp:inline>
        </w:drawing>
      </w:r>
    </w:p>
    <w:p w14:paraId="0049F83B" w14:textId="351E5218" w:rsidR="005F4272" w:rsidRPr="00220A12" w:rsidRDefault="00E67FB6" w:rsidP="000A35DB">
      <w:pPr>
        <w:pStyle w:val="Change"/>
        <w:rPr>
          <w:strike/>
        </w:rPr>
      </w:pPr>
      <w:r w:rsidRPr="00220A12">
        <w:rPr>
          <w:strike/>
        </w:rPr>
        <w:t xml:space="preserve">The integral of this curve multiplied by current yields the area under the curve and hence energy in one </w:t>
      </w:r>
      <w:r w:rsidR="00A35D49" w:rsidRPr="00220A12">
        <w:rPr>
          <w:strike/>
        </w:rPr>
        <w:t>c</w:t>
      </w:r>
      <w:r w:rsidRPr="00220A12">
        <w:rPr>
          <w:strike/>
        </w:rPr>
        <w:t xml:space="preserve">ell. </w:t>
      </w:r>
      <w:r w:rsidR="000A35DB" w:rsidRPr="00220A12">
        <w:rPr>
          <w:strike/>
        </w:rPr>
        <w:t>Each cell has 10499Wh of energy in it as measured by the 0.2A discharge curve (most conservative).</w:t>
      </w:r>
      <w:r w:rsidR="00455C4A" w:rsidRPr="00220A12">
        <w:rPr>
          <w:strike/>
        </w:rPr>
        <w:t xml:space="preserve"> Multiplying this value by the 133 cells in each segment yields </w:t>
      </w:r>
      <w:r w:rsidR="00D85A13" w:rsidRPr="00220A12">
        <w:rPr>
          <w:strike/>
        </w:rPr>
        <w:t>1.396</w:t>
      </w:r>
      <w:r w:rsidR="00D97024" w:rsidRPr="00220A12">
        <w:rPr>
          <w:strike/>
        </w:rPr>
        <w:t>k</w:t>
      </w:r>
      <w:r w:rsidR="00D85A13" w:rsidRPr="00220A12">
        <w:rPr>
          <w:strike/>
        </w:rPr>
        <w:t>Wh</w:t>
      </w:r>
      <w:r w:rsidR="002F3EF8" w:rsidRPr="00220A12">
        <w:rPr>
          <w:strike/>
        </w:rPr>
        <w:t xml:space="preserve"> which is equivalent to </w:t>
      </w:r>
      <w:r w:rsidR="00B52E7F" w:rsidRPr="00220A12">
        <w:rPr>
          <w:strike/>
        </w:rPr>
        <w:t>5.026 MJ</w:t>
      </w:r>
      <w:r w:rsidR="000B63B8" w:rsidRPr="00220A12">
        <w:rPr>
          <w:strike/>
        </w:rPr>
        <w:t xml:space="preserve"> and under the competition limit.</w:t>
      </w:r>
    </w:p>
    <w:p w14:paraId="680395C1" w14:textId="77777777" w:rsidR="00422F34" w:rsidRPr="00220A12" w:rsidRDefault="00422F34" w:rsidP="000A35DB">
      <w:pPr>
        <w:pStyle w:val="Change"/>
        <w:rPr>
          <w:strike/>
        </w:rPr>
      </w:pPr>
    </w:p>
    <w:p w14:paraId="2D382D95" w14:textId="4896467D" w:rsidR="00422F34" w:rsidRPr="00220A12" w:rsidRDefault="00422F34" w:rsidP="000A35DB">
      <w:pPr>
        <w:pStyle w:val="Change"/>
        <w:rPr>
          <w:strike/>
        </w:rPr>
      </w:pPr>
      <w:r w:rsidRPr="00220A12">
        <w:rPr>
          <w:strike/>
        </w:rPr>
        <w:t xml:space="preserve">An even more conservative calculation </w:t>
      </w:r>
      <w:r w:rsidR="00420C10" w:rsidRPr="00220A12">
        <w:rPr>
          <w:strike/>
        </w:rPr>
        <w:t xml:space="preserve">would use the maximum voltage of each cell multiplied by its nominal capacity </w:t>
      </w:r>
      <w:r w:rsidR="00F14808" w:rsidRPr="00220A12">
        <w:rPr>
          <w:strike/>
        </w:rPr>
        <w:t>of 2.858</w:t>
      </w:r>
      <w:r w:rsidR="00E96E15" w:rsidRPr="00220A12">
        <w:rPr>
          <w:strike/>
        </w:rPr>
        <w:t>Ah</w:t>
      </w:r>
      <w:r w:rsidR="00F14808" w:rsidRPr="00220A12">
        <w:rPr>
          <w:strike/>
        </w:rPr>
        <w:t xml:space="preserve"> (as shown in the graph above)</w:t>
      </w:r>
      <w:r w:rsidR="00E96E15" w:rsidRPr="00220A12">
        <w:rPr>
          <w:strike/>
        </w:rPr>
        <w:t xml:space="preserve">. This calculation is as follows: 4.2v * </w:t>
      </w:r>
      <w:r w:rsidR="00F14808" w:rsidRPr="00220A12">
        <w:rPr>
          <w:strike/>
        </w:rPr>
        <w:t>2.858</w:t>
      </w:r>
      <w:r w:rsidR="00FD2CDC" w:rsidRPr="00220A12">
        <w:rPr>
          <w:strike/>
        </w:rPr>
        <w:t xml:space="preserve">Ah * 133cells = </w:t>
      </w:r>
      <w:r w:rsidR="00407180" w:rsidRPr="00220A12">
        <w:rPr>
          <w:strike/>
        </w:rPr>
        <w:t xml:space="preserve">1.596KWh = </w:t>
      </w:r>
      <w:r w:rsidR="00591198" w:rsidRPr="00220A12">
        <w:rPr>
          <w:strike/>
        </w:rPr>
        <w:t>5.75MJ which is also under the competition limit.</w:t>
      </w:r>
      <w:r w:rsidR="00407180" w:rsidRPr="00220A12">
        <w:rPr>
          <w:strike/>
        </w:rPr>
        <w:t xml:space="preserve"> </w:t>
      </w:r>
    </w:p>
    <w:p w14:paraId="10617EF5" w14:textId="77777777" w:rsidR="00E53B96" w:rsidRDefault="00E53B96" w:rsidP="000A35DB">
      <w:pPr>
        <w:pStyle w:val="Change"/>
      </w:pPr>
    </w:p>
    <w:p w14:paraId="73BF4AE9" w14:textId="18730A5E" w:rsidR="00D06E63" w:rsidRDefault="00D06E63" w:rsidP="000A35DB">
      <w:pPr>
        <w:pStyle w:val="Change"/>
      </w:pPr>
      <w:r>
        <w:t xml:space="preserve">Data Source: </w:t>
      </w:r>
    </w:p>
    <w:p w14:paraId="2657B379" w14:textId="613DA2B0" w:rsidR="00D06E63" w:rsidRPr="00D06E63" w:rsidRDefault="00545D17" w:rsidP="000A35DB">
      <w:pPr>
        <w:pStyle w:val="Change"/>
        <w:rPr>
          <w:sz w:val="20"/>
          <w:szCs w:val="20"/>
        </w:rPr>
      </w:pPr>
      <w:hyperlink r:id="rId69" w:history="1">
        <w:r w:rsidR="00D06E63" w:rsidRPr="00D06E63">
          <w:rPr>
            <w:rStyle w:val="Hyperlink"/>
            <w:sz w:val="20"/>
            <w:szCs w:val="20"/>
          </w:rPr>
          <w:t>https://lygte-info.dk/review/batteries2012/LG%2018650%20HG2%203000mAh%20(Brown)%20UK.html</w:t>
        </w:r>
      </w:hyperlink>
    </w:p>
    <w:p w14:paraId="7BA98496" w14:textId="77777777" w:rsidR="00D06E63" w:rsidRPr="00AA0554" w:rsidRDefault="00D06E63" w:rsidP="000A35DB">
      <w:pPr>
        <w:pStyle w:val="Change"/>
      </w:pPr>
    </w:p>
    <w:p w14:paraId="58B51291" w14:textId="77777777" w:rsidR="003F15D5" w:rsidRPr="00653B6B" w:rsidRDefault="5B46F8AE" w:rsidP="003F15D5">
      <w:pPr>
        <w:pStyle w:val="Heading3"/>
      </w:pPr>
      <w:r>
        <w:t>Segment Physical Isolation</w:t>
      </w:r>
    </w:p>
    <w:p w14:paraId="3BBC3A52" w14:textId="1EF1C216" w:rsidR="5B46F8AE" w:rsidRDefault="5B46F8AE" w:rsidP="5B46F8AE">
      <w:pPr>
        <w:rPr>
          <w:color w:val="FF0000"/>
        </w:rPr>
      </w:pPr>
    </w:p>
    <w:p w14:paraId="1D7787D0" w14:textId="64EA5A6B" w:rsidR="7221118D" w:rsidRPr="003332EE" w:rsidRDefault="7221118D" w:rsidP="7221118D">
      <w:r w:rsidRPr="7221118D">
        <w:t xml:space="preserve">The modules are packaged into five segments of 19 modules, separated by composite walls. Each composite wall is made of carbon fiber and is insulated with glass </w:t>
      </w:r>
      <w:r>
        <w:t>fiber</w:t>
      </w:r>
      <w:r w:rsidRPr="7221118D">
        <w:t>. When packaged into their sections, the only visible surface of each battery is the sidewalls.</w:t>
      </w:r>
      <w:r w:rsidR="003332EE">
        <w:t xml:space="preserve"> </w:t>
      </w:r>
      <w:r w:rsidRPr="7221118D">
        <w:t>The battery box is safe from dropped tools because it is completely enclosed except for cooling vents and access hatches, which are covered by filters with &lt;3mm of space through which a tool tip could protrude. Furthermore, the battery modules are located under all GLV components and cooling fans, whose footprint completely cover the top projected area of the batteries, protecting from tools</w:t>
      </w:r>
      <w:r w:rsidR="003332EE">
        <w:t xml:space="preserve"> and has a fiberglass insulated barrier between the fans and GLV components</w:t>
      </w:r>
      <w:r w:rsidRPr="7221118D">
        <w:t>.</w:t>
      </w:r>
      <w:r w:rsidR="00736EF0">
        <w:t xml:space="preserve"> </w:t>
      </w:r>
      <w:r w:rsidR="00736EF0" w:rsidRPr="002600A4">
        <w:rPr>
          <w:color w:val="FF0000"/>
        </w:rPr>
        <w:t xml:space="preserve">The top of the segments </w:t>
      </w:r>
      <w:proofErr w:type="gramStart"/>
      <w:r w:rsidR="00736EF0" w:rsidRPr="002600A4">
        <w:rPr>
          <w:color w:val="FF0000"/>
        </w:rPr>
        <w:t>are</w:t>
      </w:r>
      <w:proofErr w:type="gramEnd"/>
      <w:r w:rsidR="00736EF0" w:rsidRPr="002600A4">
        <w:rPr>
          <w:color w:val="FF0000"/>
        </w:rPr>
        <w:t xml:space="preserve"> </w:t>
      </w:r>
      <w:r w:rsidR="002600A4" w:rsidRPr="002600A4">
        <w:rPr>
          <w:color w:val="FF0000"/>
        </w:rPr>
        <w:t xml:space="preserve">covered by </w:t>
      </w:r>
      <w:r w:rsidR="000A25DD">
        <w:rPr>
          <w:color w:val="FF0000"/>
        </w:rPr>
        <w:t xml:space="preserve">flanges made from </w:t>
      </w:r>
      <w:r w:rsidR="002600A4" w:rsidRPr="002600A4">
        <w:rPr>
          <w:color w:val="FF0000"/>
        </w:rPr>
        <w:t>glass fiber reinforced polymer</w:t>
      </w:r>
      <w:r>
        <w:rPr>
          <w:color w:val="FF0000"/>
        </w:rPr>
        <w:t>.</w:t>
      </w:r>
    </w:p>
    <w:p w14:paraId="37DC0D39" w14:textId="6EB40633" w:rsidR="7221118D" w:rsidRDefault="7221118D" w:rsidP="7221118D">
      <w:pPr>
        <w:pStyle w:val="Instructions"/>
        <w:rPr>
          <w:color w:val="FF0000"/>
        </w:rPr>
      </w:pPr>
    </w:p>
    <w:p w14:paraId="39C97D2E" w14:textId="2371AA7C" w:rsidR="7221118D" w:rsidRDefault="7221118D" w:rsidP="7221118D">
      <w:pPr>
        <w:pStyle w:val="Instructions"/>
        <w:jc w:val="both"/>
        <w:rPr>
          <w:b/>
          <w:bCs/>
          <w:color w:val="FF0000"/>
        </w:rPr>
      </w:pPr>
    </w:p>
    <w:p w14:paraId="6F89F400" w14:textId="33166AB8" w:rsidR="009E687A" w:rsidRDefault="000A25DD" w:rsidP="009E687A">
      <w:pPr>
        <w:pStyle w:val="Instructions"/>
        <w:keepNext/>
        <w:jc w:val="both"/>
      </w:pPr>
      <w:r>
        <w:rPr>
          <w:noProof/>
        </w:rPr>
        <w:lastRenderedPageBreak/>
        <mc:AlternateContent>
          <mc:Choice Requires="wps">
            <w:drawing>
              <wp:anchor distT="45720" distB="45720" distL="114300" distR="114300" simplePos="0" relativeHeight="251658283" behindDoc="0" locked="0" layoutInCell="1" allowOverlap="1" wp14:anchorId="7D7240CA" wp14:editId="4ABE7E31">
                <wp:simplePos x="0" y="0"/>
                <wp:positionH relativeFrom="column">
                  <wp:posOffset>4088715</wp:posOffset>
                </wp:positionH>
                <wp:positionV relativeFrom="paragraph">
                  <wp:posOffset>334345</wp:posOffset>
                </wp:positionV>
                <wp:extent cx="2360930" cy="1404620"/>
                <wp:effectExtent l="0" t="0" r="0" b="0"/>
                <wp:wrapNone/>
                <wp:docPr id="2052483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9FADF9" w14:textId="44F6457F" w:rsidR="000A25DD" w:rsidRPr="000A25DD" w:rsidRDefault="000A25DD">
                            <w:pPr>
                              <w:rPr>
                                <w:color w:val="FF0000"/>
                                <w:lang w:val="en-CA"/>
                              </w:rPr>
                            </w:pPr>
                            <w:r w:rsidRPr="000A25DD">
                              <w:rPr>
                                <w:color w:val="FF0000"/>
                                <w:lang w:val="en-CA"/>
                              </w:rPr>
                              <w:t>GFRP Flanges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240CA" id="_x0000_s1039" type="#_x0000_t202" style="position:absolute;left:0;text-align:left;margin-left:321.95pt;margin-top:26.35pt;width:185.9pt;height:110.6pt;z-index:25165828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" filled="f" stroked="f">
                <v:textbox style="mso-fit-shape-to-text:t">
                  <w:txbxContent>
                    <w:p w14:paraId="469FADF9" w14:textId="44F6457F" w:rsidR="000A25DD" w:rsidRPr="000A25DD" w:rsidRDefault="000A25DD">
                      <w:pPr>
                        <w:rPr>
                          <w:color w:val="FF0000"/>
                          <w:lang w:val="en-CA"/>
                        </w:rPr>
                      </w:pPr>
                      <w:r w:rsidRPr="000A25DD">
                        <w:rPr>
                          <w:color w:val="FF0000"/>
                          <w:lang w:val="en-CA"/>
                        </w:rPr>
                        <w:t>GFRP Flanges</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66C2E45D" wp14:editId="0074A543">
                <wp:simplePos x="0" y="0"/>
                <wp:positionH relativeFrom="column">
                  <wp:posOffset>1534601</wp:posOffset>
                </wp:positionH>
                <wp:positionV relativeFrom="paragraph">
                  <wp:posOffset>485030</wp:posOffset>
                </wp:positionV>
                <wp:extent cx="2622991" cy="604299"/>
                <wp:effectExtent l="38100" t="19050" r="25400" b="100965"/>
                <wp:wrapNone/>
                <wp:docPr id="2052483912" name="Straight Arrow Connector 2052483912"/>
                <wp:cNvGraphicFramePr/>
                <a:graphic xmlns:a="http://schemas.openxmlformats.org/drawingml/2006/main">
                  <a:graphicData uri="http://schemas.microsoft.com/office/word/2010/wordprocessingShape">
                    <wps:wsp>
                      <wps:cNvCnPr/>
                      <wps:spPr>
                        <a:xfrm flipH="1">
                          <a:off x="0" y="0"/>
                          <a:ext cx="2622991" cy="60429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61B30A" id="_x0000_t32" coordsize="21600,21600" o:spt="32" o:oned="t" path="m,l21600,21600e" filled="f">
                <v:path arrowok="t" fillok="f" o:connecttype="none"/>
                <o:lock v:ext="edit" shapetype="t"/>
              </v:shapetype>
              <v:shape id="Straight Arrow Connector 2052483912" o:spid="_x0000_s1026" type="#_x0000_t32" style="position:absolute;margin-left:120.85pt;margin-top:38.2pt;width:206.55pt;height:47.6pt;flip:x;z-index:251659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" strokecolor="red" strokeweight="4.5pt">
                <v:stroke endarrow="block" joinstyle="miter"/>
              </v:shape>
            </w:pict>
          </mc:Fallback>
        </mc:AlternateContent>
      </w:r>
      <w:r>
        <w:rPr>
          <w:noProof/>
        </w:rPr>
        <mc:AlternateContent>
          <mc:Choice Requires="wps">
            <w:drawing>
              <wp:anchor distT="0" distB="0" distL="114300" distR="114300" simplePos="0" relativeHeight="251658280" behindDoc="0" locked="0" layoutInCell="1" allowOverlap="1" wp14:anchorId="6C0DAA73" wp14:editId="674CAAF1">
                <wp:simplePos x="0" y="0"/>
                <wp:positionH relativeFrom="column">
                  <wp:posOffset>2254194</wp:posOffset>
                </wp:positionH>
                <wp:positionV relativeFrom="paragraph">
                  <wp:posOffset>485030</wp:posOffset>
                </wp:positionV>
                <wp:extent cx="1875321" cy="615977"/>
                <wp:effectExtent l="38100" t="19050" r="29845" b="88900"/>
                <wp:wrapNone/>
                <wp:docPr id="2052483913" name="Straight Arrow Connector 2052483913"/>
                <wp:cNvGraphicFramePr/>
                <a:graphic xmlns:a="http://schemas.openxmlformats.org/drawingml/2006/main">
                  <a:graphicData uri="http://schemas.microsoft.com/office/word/2010/wordprocessingShape">
                    <wps:wsp>
                      <wps:cNvCnPr/>
                      <wps:spPr>
                        <a:xfrm flipH="1">
                          <a:off x="0" y="0"/>
                          <a:ext cx="1875321" cy="61597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BCAAE" id="Straight Arrow Connector 2052483913" o:spid="_x0000_s1026" type="#_x0000_t32" style="position:absolute;margin-left:177.5pt;margin-top:38.2pt;width:147.65pt;height:48.5pt;flip:x;z-index:251661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" strokecolor="red" strokeweight="4.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33A0C515" wp14:editId="0C5E9CCA">
                <wp:simplePos x="0" y="0"/>
                <wp:positionH relativeFrom="column">
                  <wp:posOffset>2993666</wp:posOffset>
                </wp:positionH>
                <wp:positionV relativeFrom="paragraph">
                  <wp:posOffset>500932</wp:posOffset>
                </wp:positionV>
                <wp:extent cx="1133944" cy="600324"/>
                <wp:effectExtent l="38100" t="19050" r="28575" b="47625"/>
                <wp:wrapNone/>
                <wp:docPr id="2052483914" name="Straight Arrow Connector 2052483914"/>
                <wp:cNvGraphicFramePr/>
                <a:graphic xmlns:a="http://schemas.openxmlformats.org/drawingml/2006/main">
                  <a:graphicData uri="http://schemas.microsoft.com/office/word/2010/wordprocessingShape">
                    <wps:wsp>
                      <wps:cNvCnPr/>
                      <wps:spPr>
                        <a:xfrm flipH="1">
                          <a:off x="0" y="0"/>
                          <a:ext cx="1133944" cy="60032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1C59A" id="Straight Arrow Connector 2052483914" o:spid="_x0000_s1026" type="#_x0000_t32" style="position:absolute;margin-left:235.7pt;margin-top:39.45pt;width:89.3pt;height:47.25pt;flip:x;z-index:251663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" strokecolor="red" strokeweight="4.5pt">
                <v:stroke endarrow="block" joinstyle="miter"/>
              </v:shape>
            </w:pict>
          </mc:Fallback>
        </mc:AlternateContent>
      </w:r>
      <w:r>
        <w:rPr>
          <w:noProof/>
        </w:rPr>
        <mc:AlternateContent>
          <mc:Choice Requires="wps">
            <w:drawing>
              <wp:anchor distT="0" distB="0" distL="114300" distR="114300" simplePos="0" relativeHeight="251658282" behindDoc="0" locked="0" layoutInCell="1" allowOverlap="1" wp14:anchorId="2257C73E" wp14:editId="2CFF51C2">
                <wp:simplePos x="0" y="0"/>
                <wp:positionH relativeFrom="column">
                  <wp:posOffset>3538330</wp:posOffset>
                </wp:positionH>
                <wp:positionV relativeFrom="paragraph">
                  <wp:posOffset>485030</wp:posOffset>
                </wp:positionV>
                <wp:extent cx="604300" cy="826162"/>
                <wp:effectExtent l="38100" t="19050" r="43815" b="50165"/>
                <wp:wrapNone/>
                <wp:docPr id="2052483915" name="Straight Arrow Connector 2052483915"/>
                <wp:cNvGraphicFramePr/>
                <a:graphic xmlns:a="http://schemas.openxmlformats.org/drawingml/2006/main">
                  <a:graphicData uri="http://schemas.microsoft.com/office/word/2010/wordprocessingShape">
                    <wps:wsp>
                      <wps:cNvCnPr/>
                      <wps:spPr>
                        <a:xfrm flipH="1">
                          <a:off x="0" y="0"/>
                          <a:ext cx="604300" cy="82616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1A6F1" id="Straight Arrow Connector 2052483915" o:spid="_x0000_s1026" type="#_x0000_t32" style="position:absolute;margin-left:278.6pt;margin-top:38.2pt;width:47.6pt;height:65.05pt;flip:x;z-index:251665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" strokecolor="red" strokeweight="4.5pt">
                <v:stroke endarrow="block" joinstyle="miter"/>
              </v:shape>
            </w:pict>
          </mc:Fallback>
        </mc:AlternateContent>
      </w:r>
      <w:r w:rsidR="00395AE1">
        <w:rPr>
          <w:noProof/>
        </w:rPr>
        <w:drawing>
          <wp:inline distT="0" distB="0" distL="0" distR="0" wp14:anchorId="7E08E3D1" wp14:editId="603401F4">
            <wp:extent cx="5943600" cy="36810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81095"/>
                    </a:xfrm>
                    <a:prstGeom prst="rect">
                      <a:avLst/>
                    </a:prstGeom>
                  </pic:spPr>
                </pic:pic>
              </a:graphicData>
            </a:graphic>
          </wp:inline>
        </w:drawing>
      </w:r>
    </w:p>
    <w:p w14:paraId="6345BD12" w14:textId="7CF83EA5" w:rsidR="7221118D" w:rsidRPr="00025E44" w:rsidRDefault="009E687A" w:rsidP="00025E44">
      <w:pPr>
        <w:pStyle w:val="Caption"/>
      </w:pPr>
      <w:bookmarkStart w:id="222" w:name="_Toc535248165"/>
      <w:bookmarkStart w:id="223" w:name="_Toc535249091"/>
      <w:bookmarkStart w:id="224" w:name="_Toc8806333"/>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7</w:t>
      </w:r>
      <w:r w:rsidR="003D51D1">
        <w:rPr>
          <w:noProof/>
        </w:rPr>
        <w:fldChar w:fldCharType="end"/>
      </w:r>
      <w:r w:rsidRPr="00025E44">
        <w:t xml:space="preserve"> </w:t>
      </w:r>
      <w:r w:rsidR="008878EF" w:rsidRPr="00025E44">
        <w:t>–</w:t>
      </w:r>
      <w:r w:rsidRPr="00025E44">
        <w:t xml:space="preserve"> Accumulator</w:t>
      </w:r>
      <w:r w:rsidR="008878EF" w:rsidRPr="00025E44">
        <w:t xml:space="preserve"> CAD of segments</w:t>
      </w:r>
      <w:bookmarkEnd w:id="222"/>
      <w:bookmarkEnd w:id="223"/>
      <w:bookmarkEnd w:id="224"/>
    </w:p>
    <w:p w14:paraId="6E96196C" w14:textId="131FF1DD" w:rsidR="008878EF" w:rsidRDefault="008D4422" w:rsidP="008878EF">
      <w:pPr>
        <w:pStyle w:val="Instructions"/>
        <w:keepNext/>
        <w:jc w:val="center"/>
      </w:pPr>
      <w:r>
        <w:rPr>
          <w:noProof/>
        </w:rPr>
        <w:lastRenderedPageBreak/>
        <w:drawing>
          <wp:inline distT="0" distB="0" distL="0" distR="0" wp14:anchorId="4B8E7876" wp14:editId="4505F292">
            <wp:extent cx="3486940" cy="4705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075" b="7332"/>
                    <a:stretch/>
                  </pic:blipFill>
                  <pic:spPr bwMode="auto">
                    <a:xfrm>
                      <a:off x="0" y="0"/>
                      <a:ext cx="3506460" cy="4731691"/>
                    </a:xfrm>
                    <a:prstGeom prst="rect">
                      <a:avLst/>
                    </a:prstGeom>
                    <a:ln>
                      <a:noFill/>
                    </a:ln>
                    <a:extLst>
                      <a:ext uri="{53640926-AAD7-44D8-BBD7-CCE9431645EC}">
                        <a14:shadowObscured xmlns:a14="http://schemas.microsoft.com/office/drawing/2010/main"/>
                      </a:ext>
                    </a:extLst>
                  </pic:spPr>
                </pic:pic>
              </a:graphicData>
            </a:graphic>
          </wp:inline>
        </w:drawing>
      </w:r>
    </w:p>
    <w:p w14:paraId="371C6D37" w14:textId="49DE5BE6" w:rsidR="008A7CE6" w:rsidRPr="008D4422" w:rsidRDefault="008878EF" w:rsidP="008878EF">
      <w:pPr>
        <w:pStyle w:val="Caption"/>
        <w:rPr>
          <w:color w:val="FF0000"/>
        </w:rPr>
      </w:pPr>
      <w:bookmarkStart w:id="225" w:name="_Toc535248166"/>
      <w:bookmarkStart w:id="226" w:name="_Toc535248930"/>
      <w:bookmarkStart w:id="227" w:name="_Toc535249092"/>
      <w:bookmarkStart w:id="228" w:name="_Toc8806334"/>
      <w:r w:rsidRPr="008D4422">
        <w:rPr>
          <w:color w:val="FF0000"/>
        </w:rPr>
        <w:t xml:space="preserve">Figure </w:t>
      </w:r>
      <w:r w:rsidR="003D51D1" w:rsidRPr="008D4422">
        <w:rPr>
          <w:noProof/>
          <w:color w:val="FF0000"/>
        </w:rPr>
        <w:fldChar w:fldCharType="begin"/>
      </w:r>
      <w:r w:rsidR="003D51D1" w:rsidRPr="008D4422">
        <w:rPr>
          <w:noProof/>
          <w:color w:val="FF0000"/>
        </w:rPr>
        <w:instrText xml:space="preserve"> STYLEREF 1 \s </w:instrText>
      </w:r>
      <w:r w:rsidR="003D51D1" w:rsidRPr="008D4422">
        <w:rPr>
          <w:noProof/>
          <w:color w:val="FF0000"/>
        </w:rPr>
        <w:fldChar w:fldCharType="separate"/>
      </w:r>
      <w:r w:rsidR="0013073A">
        <w:rPr>
          <w:noProof/>
          <w:color w:val="FF0000"/>
        </w:rPr>
        <w:t>5</w:t>
      </w:r>
      <w:r w:rsidR="003D51D1" w:rsidRPr="008D4422">
        <w:rPr>
          <w:noProof/>
          <w:color w:val="FF0000"/>
        </w:rPr>
        <w:fldChar w:fldCharType="end"/>
      </w:r>
      <w:r w:rsidRPr="008D4422">
        <w:rPr>
          <w:color w:val="FF0000"/>
        </w:rPr>
        <w:noBreakHyphen/>
      </w:r>
      <w:r w:rsidR="003D51D1" w:rsidRPr="008D4422">
        <w:rPr>
          <w:noProof/>
          <w:color w:val="FF0000"/>
        </w:rPr>
        <w:fldChar w:fldCharType="begin"/>
      </w:r>
      <w:r w:rsidR="003D51D1" w:rsidRPr="008D4422">
        <w:rPr>
          <w:noProof/>
          <w:color w:val="FF0000"/>
        </w:rPr>
        <w:instrText xml:space="preserve"> SEQ Figure \* ARABIC \s 1 </w:instrText>
      </w:r>
      <w:r w:rsidR="003D51D1" w:rsidRPr="008D4422">
        <w:rPr>
          <w:noProof/>
          <w:color w:val="FF0000"/>
        </w:rPr>
        <w:fldChar w:fldCharType="separate"/>
      </w:r>
      <w:r w:rsidR="0013073A">
        <w:rPr>
          <w:noProof/>
          <w:color w:val="FF0000"/>
        </w:rPr>
        <w:t>8</w:t>
      </w:r>
      <w:r w:rsidR="003D51D1" w:rsidRPr="008D4422">
        <w:rPr>
          <w:noProof/>
          <w:color w:val="FF0000"/>
        </w:rPr>
        <w:fldChar w:fldCharType="end"/>
      </w:r>
      <w:r w:rsidRPr="008D4422">
        <w:rPr>
          <w:color w:val="FF0000"/>
        </w:rPr>
        <w:t xml:space="preserve"> </w:t>
      </w:r>
      <w:r w:rsidR="00F91E07" w:rsidRPr="008D4422">
        <w:rPr>
          <w:color w:val="FF0000"/>
        </w:rPr>
        <w:t>–</w:t>
      </w:r>
      <w:r w:rsidRPr="008D4422">
        <w:rPr>
          <w:color w:val="FF0000"/>
        </w:rPr>
        <w:t xml:space="preserve"> </w:t>
      </w:r>
      <w:r w:rsidR="00F91E07" w:rsidRPr="008D4422">
        <w:rPr>
          <w:color w:val="FF0000"/>
        </w:rPr>
        <w:t>Intake/</w:t>
      </w:r>
      <w:proofErr w:type="spellStart"/>
      <w:r w:rsidR="00F91E07" w:rsidRPr="008D4422">
        <w:rPr>
          <w:color w:val="FF0000"/>
        </w:rPr>
        <w:t>Gor</w:t>
      </w:r>
      <w:r w:rsidR="00B33A19" w:rsidRPr="008D4422">
        <w:rPr>
          <w:color w:val="FF0000"/>
        </w:rPr>
        <w:t>e-</w:t>
      </w:r>
      <w:r w:rsidR="00F91E07" w:rsidRPr="008D4422">
        <w:rPr>
          <w:color w:val="FF0000"/>
        </w:rPr>
        <w:t>tex</w:t>
      </w:r>
      <w:proofErr w:type="spellEnd"/>
      <w:r w:rsidR="00F91E07" w:rsidRPr="008D4422">
        <w:rPr>
          <w:color w:val="FF0000"/>
        </w:rPr>
        <w:t xml:space="preserve"> barrier to accumulator</w:t>
      </w:r>
      <w:bookmarkEnd w:id="225"/>
      <w:bookmarkEnd w:id="226"/>
      <w:bookmarkEnd w:id="227"/>
      <w:bookmarkEnd w:id="228"/>
    </w:p>
    <w:p w14:paraId="4009CD81" w14:textId="77777777" w:rsidR="003F15D5" w:rsidRPr="00653B6B" w:rsidRDefault="5B46F8AE" w:rsidP="003F15D5">
      <w:pPr>
        <w:pStyle w:val="Heading3"/>
      </w:pPr>
      <w:r>
        <w:t>Maintenance Plugs</w:t>
      </w:r>
    </w:p>
    <w:p w14:paraId="1B035F35" w14:textId="5E37C35E" w:rsidR="00492221" w:rsidRDefault="212488FE" w:rsidP="7221118D">
      <w:pPr>
        <w:pStyle w:val="Instructions"/>
        <w:rPr>
          <w:color w:val="auto"/>
        </w:rPr>
      </w:pPr>
      <w:r w:rsidRPr="212488FE">
        <w:rPr>
          <w:color w:val="auto"/>
        </w:rPr>
        <w:t xml:space="preserve">Andersons Power SB175 were used as </w:t>
      </w:r>
      <w:r w:rsidR="003332EE">
        <w:rPr>
          <w:color w:val="auto"/>
        </w:rPr>
        <w:t>m</w:t>
      </w:r>
      <w:r w:rsidR="003332EE" w:rsidRPr="7221118D">
        <w:rPr>
          <w:color w:val="auto"/>
        </w:rPr>
        <w:t>aintenance</w:t>
      </w:r>
      <w:r w:rsidRPr="212488FE">
        <w:rPr>
          <w:color w:val="auto"/>
        </w:rPr>
        <w:t xml:space="preserve"> plugs in the accumulator. The </w:t>
      </w:r>
      <w:r w:rsidR="003332EE">
        <w:rPr>
          <w:color w:val="auto"/>
        </w:rPr>
        <w:t>m</w:t>
      </w:r>
      <w:r w:rsidR="003332EE" w:rsidRPr="7221118D">
        <w:rPr>
          <w:color w:val="auto"/>
        </w:rPr>
        <w:t>aintenance</w:t>
      </w:r>
      <w:r w:rsidRPr="212488FE">
        <w:rPr>
          <w:color w:val="auto"/>
        </w:rPr>
        <w:t xml:space="preserve"> plugs were given their own housing just above the fans in the accumulator container to so that a person cannot accidently touch the accumulator cells when disconnecting the maintenance plugs. The flange for the </w:t>
      </w:r>
      <w:r w:rsidR="003332EE">
        <w:rPr>
          <w:color w:val="auto"/>
        </w:rPr>
        <w:t>m</w:t>
      </w:r>
      <w:r w:rsidR="003332EE" w:rsidRPr="7221118D">
        <w:rPr>
          <w:color w:val="auto"/>
        </w:rPr>
        <w:t>aintenance</w:t>
      </w:r>
      <w:r w:rsidRPr="212488FE">
        <w:rPr>
          <w:color w:val="auto"/>
        </w:rPr>
        <w:t xml:space="preserve"> plug access hatch covers all other hatches so that a user is mechanically guided to disconnect the maintenance plugs before opening any other hatch on the accumulator. Each plug and receptacle </w:t>
      </w:r>
      <w:proofErr w:type="gramStart"/>
      <w:r w:rsidR="003332EE">
        <w:rPr>
          <w:color w:val="auto"/>
        </w:rPr>
        <w:t>receives</w:t>
      </w:r>
      <w:proofErr w:type="gramEnd"/>
      <w:r w:rsidRPr="212488FE">
        <w:rPr>
          <w:color w:val="auto"/>
        </w:rPr>
        <w:t xml:space="preserve"> its own channel </w:t>
      </w:r>
      <w:r w:rsidR="003332EE">
        <w:rPr>
          <w:color w:val="auto"/>
        </w:rPr>
        <w:t>above its segment</w:t>
      </w:r>
      <w:r w:rsidR="7221118D" w:rsidRPr="7221118D">
        <w:rPr>
          <w:color w:val="auto"/>
        </w:rPr>
        <w:t xml:space="preserve"> </w:t>
      </w:r>
      <w:r w:rsidRPr="212488FE">
        <w:rPr>
          <w:color w:val="auto"/>
        </w:rPr>
        <w:t>so that it cannot be accidently plugged into an incorrect connector. As shown in the rendering below each maintenance plug acts on both the positive and negative lead of each segment in the accumulator to connect all segments in a series configuration.</w:t>
      </w:r>
    </w:p>
    <w:tbl>
      <w:tblPr>
        <w:tblStyle w:val="TableGrid"/>
        <w:tblW w:w="0" w:type="auto"/>
        <w:tblLook w:val="04A0" w:firstRow="1" w:lastRow="0" w:firstColumn="1" w:lastColumn="0" w:noHBand="0" w:noVBand="1"/>
      </w:tblPr>
      <w:tblGrid>
        <w:gridCol w:w="1761"/>
        <w:gridCol w:w="3364"/>
      </w:tblGrid>
      <w:tr w:rsidR="00944031" w14:paraId="37A3F984" w14:textId="77777777" w:rsidTr="212488FE">
        <w:trPr>
          <w:cantSplit/>
        </w:trPr>
        <w:tc>
          <w:tcPr>
            <w:tcW w:w="1761" w:type="dxa"/>
          </w:tcPr>
          <w:p w14:paraId="1DD80F90" w14:textId="77777777" w:rsidR="00944031" w:rsidRDefault="00944031" w:rsidP="00944031">
            <w:pPr>
              <w:keepNext/>
            </w:pPr>
            <w:r>
              <w:t>Make / Model:</w:t>
            </w:r>
          </w:p>
        </w:tc>
        <w:tc>
          <w:tcPr>
            <w:tcW w:w="3364" w:type="dxa"/>
          </w:tcPr>
          <w:p w14:paraId="2966E0B9" w14:textId="611B495A" w:rsidR="00944031" w:rsidRDefault="212488FE" w:rsidP="29BE9000">
            <w:pPr>
              <w:pStyle w:val="Instructions"/>
              <w:rPr>
                <w:color w:val="auto"/>
              </w:rPr>
            </w:pPr>
            <w:bookmarkStart w:id="229" w:name="OLE_LINK1"/>
            <w:bookmarkStart w:id="230" w:name="OLE_LINK2"/>
            <w:r w:rsidRPr="212488FE">
              <w:rPr>
                <w:color w:val="auto"/>
              </w:rPr>
              <w:t>Andersons Power SB175</w:t>
            </w:r>
            <w:bookmarkEnd w:id="229"/>
            <w:bookmarkEnd w:id="230"/>
          </w:p>
        </w:tc>
      </w:tr>
      <w:tr w:rsidR="00944031" w14:paraId="72E458F0" w14:textId="77777777" w:rsidTr="212488FE">
        <w:trPr>
          <w:cantSplit/>
        </w:trPr>
        <w:tc>
          <w:tcPr>
            <w:tcW w:w="1761" w:type="dxa"/>
          </w:tcPr>
          <w:p w14:paraId="785240ED" w14:textId="77777777" w:rsidR="00944031" w:rsidRDefault="00944031" w:rsidP="00944031">
            <w:pPr>
              <w:keepNext/>
            </w:pPr>
            <w:r>
              <w:t>Ampacity:</w:t>
            </w:r>
          </w:p>
        </w:tc>
        <w:tc>
          <w:tcPr>
            <w:tcW w:w="3364" w:type="dxa"/>
          </w:tcPr>
          <w:p w14:paraId="6BD2C207" w14:textId="521105F2" w:rsidR="00944031" w:rsidRDefault="212488FE" w:rsidP="29BE9000">
            <w:pPr>
              <w:pStyle w:val="Instructions"/>
              <w:rPr>
                <w:color w:val="auto"/>
              </w:rPr>
            </w:pPr>
            <w:r w:rsidRPr="212488FE">
              <w:rPr>
                <w:color w:val="auto"/>
              </w:rPr>
              <w:t>175A</w:t>
            </w:r>
          </w:p>
        </w:tc>
      </w:tr>
      <w:tr w:rsidR="00944031" w14:paraId="6451B5C2" w14:textId="77777777" w:rsidTr="212488FE">
        <w:trPr>
          <w:cantSplit/>
        </w:trPr>
        <w:tc>
          <w:tcPr>
            <w:tcW w:w="1761" w:type="dxa"/>
          </w:tcPr>
          <w:p w14:paraId="238A93BE" w14:textId="77777777" w:rsidR="00944031" w:rsidRDefault="00944031" w:rsidP="00944031">
            <w:pPr>
              <w:keepNext/>
            </w:pPr>
            <w:r>
              <w:t>Voltage:</w:t>
            </w:r>
          </w:p>
        </w:tc>
        <w:tc>
          <w:tcPr>
            <w:tcW w:w="3364" w:type="dxa"/>
          </w:tcPr>
          <w:p w14:paraId="7B77CF5C" w14:textId="4224F257" w:rsidR="00944031" w:rsidRDefault="212488FE" w:rsidP="29BE9000">
            <w:pPr>
              <w:pStyle w:val="Instructions"/>
              <w:rPr>
                <w:color w:val="auto"/>
              </w:rPr>
            </w:pPr>
            <w:r w:rsidRPr="212488FE">
              <w:rPr>
                <w:color w:val="auto"/>
              </w:rPr>
              <w:t>600V</w:t>
            </w:r>
          </w:p>
        </w:tc>
      </w:tr>
      <w:tr w:rsidR="00944031" w14:paraId="1BBDAE8E" w14:textId="77777777" w:rsidTr="212488FE">
        <w:trPr>
          <w:cantSplit/>
        </w:trPr>
        <w:tc>
          <w:tcPr>
            <w:tcW w:w="1761" w:type="dxa"/>
          </w:tcPr>
          <w:p w14:paraId="36C613ED" w14:textId="77777777" w:rsidR="00944031" w:rsidRDefault="00944031" w:rsidP="00944031">
            <w:pPr>
              <w:keepNext/>
            </w:pPr>
            <w:r>
              <w:t>Datasheet:</w:t>
            </w:r>
          </w:p>
        </w:tc>
        <w:tc>
          <w:tcPr>
            <w:tcW w:w="3364" w:type="dxa"/>
          </w:tcPr>
          <w:p w14:paraId="4EFD2821" w14:textId="6EEBD82D" w:rsidR="00944031" w:rsidRDefault="00545D17" w:rsidP="002C6FEB">
            <w:pPr>
              <w:pStyle w:val="Instructions"/>
            </w:pPr>
            <w:hyperlink r:id="rId72">
              <w:r w:rsidR="212488FE" w:rsidRPr="212488FE">
                <w:rPr>
                  <w:rStyle w:val="Hyperlink"/>
                </w:rPr>
                <w:t>Datasheet</w:t>
              </w:r>
            </w:hyperlink>
          </w:p>
        </w:tc>
      </w:tr>
    </w:tbl>
    <w:p w14:paraId="37E4F7BD" w14:textId="02ED2A78" w:rsidR="00944031" w:rsidRDefault="00944031" w:rsidP="00944031">
      <w:pPr>
        <w:pStyle w:val="Caption"/>
      </w:pPr>
      <w:bookmarkStart w:id="231" w:name="_Toc535246756"/>
      <w:bookmarkStart w:id="232" w:name="_Toc535248643"/>
      <w:bookmarkStart w:id="233" w:name="_Toc8806299"/>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t xml:space="preserve"> - Maintenance Plug Connector Specification</w:t>
      </w:r>
      <w:bookmarkEnd w:id="231"/>
      <w:bookmarkEnd w:id="232"/>
      <w:bookmarkEnd w:id="233"/>
    </w:p>
    <w:p w14:paraId="4C47E4F7" w14:textId="77777777" w:rsidR="008F7BB4" w:rsidRDefault="008F7BB4" w:rsidP="008F7BB4">
      <w:pPr>
        <w:pStyle w:val="Caption"/>
      </w:pPr>
    </w:p>
    <w:p w14:paraId="7D27AB1F" w14:textId="77777777" w:rsidR="008F7BB4" w:rsidRDefault="008F7BB4" w:rsidP="008F7BB4">
      <w:pPr>
        <w:pStyle w:val="Caption"/>
      </w:pPr>
    </w:p>
    <w:p w14:paraId="3E2D17A9" w14:textId="27725870" w:rsidR="00944031" w:rsidRDefault="00483019" w:rsidP="00F91E07">
      <w:pPr>
        <w:pStyle w:val="Caption"/>
        <w:keepNext/>
      </w:pPr>
      <w:r>
        <w:rPr>
          <w:noProof/>
        </w:rPr>
        <w:drawing>
          <wp:inline distT="0" distB="0" distL="0" distR="0" wp14:anchorId="68B798E0" wp14:editId="4BFD067F">
            <wp:extent cx="4724400" cy="287350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8096" cy="2875753"/>
                    </a:xfrm>
                    <a:prstGeom prst="rect">
                      <a:avLst/>
                    </a:prstGeom>
                  </pic:spPr>
                </pic:pic>
              </a:graphicData>
            </a:graphic>
          </wp:inline>
        </w:drawing>
      </w:r>
    </w:p>
    <w:p w14:paraId="65D58EBA" w14:textId="10077A79" w:rsidR="008F7BB4" w:rsidRDefault="00944031" w:rsidP="008A25B0">
      <w:pPr>
        <w:pStyle w:val="Change"/>
      </w:pPr>
      <w:bookmarkStart w:id="234" w:name="_Toc535248167"/>
      <w:bookmarkStart w:id="235" w:name="_Toc535248931"/>
      <w:bookmarkStart w:id="236" w:name="_Toc535249093"/>
      <w:bookmarkStart w:id="237" w:name="_Toc8806335"/>
      <w:bookmarkStart w:id="238" w:name="_Toc494397990"/>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9</w:t>
      </w:r>
      <w:r w:rsidR="00342836">
        <w:fldChar w:fldCharType="end"/>
      </w:r>
      <w:r w:rsidR="00F91E07" w:rsidRPr="002B122B">
        <w:t xml:space="preserve"> – CAD of </w:t>
      </w:r>
      <w:r w:rsidR="00BA466B" w:rsidRPr="002B122B">
        <w:t>maintenance plugs</w:t>
      </w:r>
      <w:bookmarkEnd w:id="234"/>
      <w:bookmarkEnd w:id="235"/>
      <w:bookmarkEnd w:id="236"/>
      <w:bookmarkEnd w:id="237"/>
    </w:p>
    <w:p w14:paraId="18023CBD" w14:textId="77777777" w:rsidR="008F7BB4" w:rsidRDefault="008F7BB4" w:rsidP="00944031">
      <w:pPr>
        <w:pStyle w:val="Instructions"/>
        <w:keepNext/>
      </w:pPr>
    </w:p>
    <w:p w14:paraId="241A36FD" w14:textId="115135CC" w:rsidR="00A62939" w:rsidRDefault="008A25B0" w:rsidP="00944031">
      <w:pPr>
        <w:pStyle w:val="Instructions"/>
        <w:keepNext/>
      </w:pPr>
      <w:r>
        <w:rPr>
          <w:noProof/>
        </w:rPr>
        <w:drawing>
          <wp:inline distT="0" distB="0" distL="0" distR="0" wp14:anchorId="32440CCB" wp14:editId="1E4E3DAC">
            <wp:extent cx="5943600" cy="25095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09520"/>
                    </a:xfrm>
                    <a:prstGeom prst="rect">
                      <a:avLst/>
                    </a:prstGeom>
                  </pic:spPr>
                </pic:pic>
              </a:graphicData>
            </a:graphic>
          </wp:inline>
        </w:drawing>
      </w:r>
      <w:r w:rsidR="007F6CB8" w:rsidRPr="007F6CB8">
        <w:rPr>
          <w:noProof/>
        </w:rPr>
        <w:t xml:space="preserve"> </w:t>
      </w:r>
      <w:r w:rsidR="007F6CB8">
        <w:rPr>
          <w:noProof/>
        </w:rPr>
        <w:drawing>
          <wp:inline distT="0" distB="0" distL="0" distR="0" wp14:anchorId="7818EE8D" wp14:editId="119831B5">
            <wp:extent cx="5943600" cy="1662430"/>
            <wp:effectExtent l="0" t="0" r="0" b="0"/>
            <wp:docPr id="2052483905" name="Picture 205248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62430"/>
                    </a:xfrm>
                    <a:prstGeom prst="rect">
                      <a:avLst/>
                    </a:prstGeom>
                  </pic:spPr>
                </pic:pic>
              </a:graphicData>
            </a:graphic>
          </wp:inline>
        </w:drawing>
      </w:r>
    </w:p>
    <w:p w14:paraId="7EDBD534" w14:textId="5A680002" w:rsidR="00007796" w:rsidRDefault="00007796" w:rsidP="00944031">
      <w:pPr>
        <w:pStyle w:val="Instructions"/>
        <w:keepNext/>
      </w:pPr>
    </w:p>
    <w:p w14:paraId="476635EC" w14:textId="2700DA05" w:rsidR="00944031" w:rsidRPr="00653B6B" w:rsidRDefault="00944031" w:rsidP="008A25B0">
      <w:pPr>
        <w:pStyle w:val="Change"/>
      </w:pPr>
      <w:bookmarkStart w:id="239" w:name="_Toc535246935"/>
      <w:bookmarkStart w:id="240" w:name="_Toc535248168"/>
      <w:bookmarkStart w:id="241" w:name="_Toc535248932"/>
      <w:bookmarkStart w:id="242" w:name="_Toc535249094"/>
      <w:bookmarkStart w:id="243" w:name="_Toc8806336"/>
      <w:r>
        <w:t xml:space="preserve">Figure </w:t>
      </w:r>
      <w:r w:rsidR="00342836">
        <w:fldChar w:fldCharType="begin"/>
      </w:r>
      <w:r w:rsidR="00342836">
        <w:rPr>
          <w:noProof/>
        </w:rPr>
        <w:instrText xml:space="preserve"> STYLEREF 1 \s </w:instrText>
      </w:r>
      <w:r w:rsidR="00342836">
        <w:fldChar w:fldCharType="separate"/>
      </w:r>
      <w:r w:rsidR="0013073A">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13073A">
        <w:rPr>
          <w:noProof/>
        </w:rPr>
        <w:t>10</w:t>
      </w:r>
      <w:r w:rsidR="00342836">
        <w:fldChar w:fldCharType="end"/>
      </w:r>
      <w:r>
        <w:t xml:space="preserve"> - Maintenance Plug Locations</w:t>
      </w:r>
      <w:bookmarkEnd w:id="238"/>
      <w:bookmarkEnd w:id="239"/>
      <w:bookmarkEnd w:id="240"/>
      <w:bookmarkEnd w:id="241"/>
      <w:bookmarkEnd w:id="242"/>
      <w:bookmarkEnd w:id="243"/>
    </w:p>
    <w:p w14:paraId="36B47769" w14:textId="77777777" w:rsidR="00EB0531" w:rsidRPr="00653B6B" w:rsidRDefault="5B46F8AE" w:rsidP="003F15D5">
      <w:pPr>
        <w:pStyle w:val="Heading3"/>
      </w:pPr>
      <w:r>
        <w:lastRenderedPageBreak/>
        <w:t>Maintenance Plug Positive Locking</w:t>
      </w:r>
    </w:p>
    <w:p w14:paraId="1DA122EA" w14:textId="505D0583" w:rsidR="29BE9000" w:rsidRDefault="212488FE" w:rsidP="29BE9000">
      <w:pPr>
        <w:pStyle w:val="Instructions"/>
      </w:pPr>
      <w:r w:rsidRPr="212488FE">
        <w:rPr>
          <w:color w:val="auto"/>
        </w:rPr>
        <w:t>Andersons Power SB175 connectors satisfy the positive locking requirement through their contact retention force rating of 300lbf</w:t>
      </w:r>
      <w:r w:rsidR="003332EE">
        <w:rPr>
          <w:color w:val="auto"/>
        </w:rPr>
        <w:t xml:space="preserve"> as clarified by a rules question</w:t>
      </w:r>
      <w:r w:rsidRPr="212488FE">
        <w:rPr>
          <w:color w:val="auto"/>
        </w:rPr>
        <w:t>.</w:t>
      </w:r>
    </w:p>
    <w:p w14:paraId="0973CF95" w14:textId="77777777" w:rsidR="009C494A" w:rsidRDefault="5B46F8AE" w:rsidP="009C494A">
      <w:pPr>
        <w:pStyle w:val="Heading3"/>
      </w:pPr>
      <w:r>
        <w:t>Maintenance Plug Unique Configuration</w:t>
      </w:r>
    </w:p>
    <w:p w14:paraId="09EE31B6" w14:textId="408EB340" w:rsidR="009C494A" w:rsidRDefault="212488FE" w:rsidP="009C494A">
      <w:pPr>
        <w:pStyle w:val="Instructions"/>
      </w:pPr>
      <w:r w:rsidRPr="212488FE">
        <w:rPr>
          <w:color w:val="000000" w:themeColor="text1"/>
        </w:rPr>
        <w:t xml:space="preserve">As shown below the maintenance plugs are designed in such a way that there is a maintenance hatch that must be removed to access the maintenance plugs. Once the hatch is removed four channels will be </w:t>
      </w:r>
      <w:r w:rsidR="003332EE">
        <w:rPr>
          <w:color w:val="000000" w:themeColor="text1"/>
        </w:rPr>
        <w:t>exposed</w:t>
      </w:r>
      <w:r w:rsidR="7221118D" w:rsidRPr="7221118D">
        <w:rPr>
          <w:color w:val="000000" w:themeColor="text1"/>
        </w:rPr>
        <w:t>.</w:t>
      </w:r>
      <w:r w:rsidRPr="212488FE">
        <w:rPr>
          <w:color w:val="000000" w:themeColor="text1"/>
        </w:rPr>
        <w:t xml:space="preserve"> Each connector gets its own channel except for the front most segment in the accumulator. This channel will be shared with the segment next to it and the connectors in this channel will be specifically </w:t>
      </w:r>
      <w:r w:rsidR="003332EE">
        <w:rPr>
          <w:color w:val="000000" w:themeColor="text1"/>
        </w:rPr>
        <w:t>keyed</w:t>
      </w:r>
      <w:r w:rsidRPr="212488FE">
        <w:rPr>
          <w:color w:val="000000" w:themeColor="text1"/>
        </w:rPr>
        <w:t xml:space="preserve"> to ensure that they cannot be inserted into the incorrect receptacle.</w:t>
      </w:r>
    </w:p>
    <w:p w14:paraId="10B704AC" w14:textId="77777777" w:rsidR="00462CD8" w:rsidRDefault="3AB1DFAB" w:rsidP="00462CD8">
      <w:pPr>
        <w:pStyle w:val="Instructions"/>
        <w:keepNext/>
      </w:pPr>
      <w:r>
        <w:rPr>
          <w:noProof/>
          <w:lang w:val="en-CA" w:eastAsia="en-CA"/>
        </w:rPr>
        <w:drawing>
          <wp:inline distT="0" distB="0" distL="0" distR="0" wp14:anchorId="459341E4" wp14:editId="1FADE36B">
            <wp:extent cx="5417389" cy="4016739"/>
            <wp:effectExtent l="0" t="0" r="0" b="3175"/>
            <wp:docPr id="977571153" name="Picture 97757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25281" cy="4022591"/>
                    </a:xfrm>
                    <a:prstGeom prst="rect">
                      <a:avLst/>
                    </a:prstGeom>
                  </pic:spPr>
                </pic:pic>
              </a:graphicData>
            </a:graphic>
          </wp:inline>
        </w:drawing>
      </w:r>
    </w:p>
    <w:p w14:paraId="6F07E28A" w14:textId="78B57B8A" w:rsidR="3AB1DFAB" w:rsidRDefault="00462CD8" w:rsidP="00462CD8">
      <w:pPr>
        <w:pStyle w:val="Caption"/>
      </w:pPr>
      <w:bookmarkStart w:id="244" w:name="_Toc535248169"/>
      <w:bookmarkStart w:id="245" w:name="_Toc535248933"/>
      <w:bookmarkStart w:id="246" w:name="_Toc535249095"/>
      <w:bookmarkStart w:id="247" w:name="_Toc8806337"/>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11</w:t>
      </w:r>
      <w:r w:rsidR="003D51D1">
        <w:rPr>
          <w:noProof/>
        </w:rPr>
        <w:fldChar w:fldCharType="end"/>
      </w:r>
      <w:r w:rsidRPr="002B122B">
        <w:t xml:space="preserve"> – Maintenance plug latches</w:t>
      </w:r>
      <w:bookmarkEnd w:id="244"/>
      <w:bookmarkEnd w:id="245"/>
      <w:bookmarkEnd w:id="246"/>
      <w:bookmarkEnd w:id="247"/>
    </w:p>
    <w:p w14:paraId="3061160E" w14:textId="0619660C" w:rsidR="00492221" w:rsidRPr="009C494A" w:rsidRDefault="5B46F8AE" w:rsidP="074BCC86">
      <w:pPr>
        <w:pStyle w:val="Heading3"/>
      </w:pPr>
      <w:r>
        <w:t>Maintenance Plug Demonstration</w:t>
      </w:r>
    </w:p>
    <w:p w14:paraId="4F2CA6B5" w14:textId="0FDE03D9" w:rsidR="074BCC86" w:rsidRDefault="212488FE" w:rsidP="003332EE">
      <w:pPr>
        <w:pStyle w:val="Instructions"/>
        <w:rPr>
          <w:color w:val="auto"/>
        </w:rPr>
      </w:pPr>
      <w:r w:rsidRPr="212488FE">
        <w:rPr>
          <w:color w:val="auto"/>
        </w:rPr>
        <w:t xml:space="preserve">Maintenance plugs can only be accessed by removing the </w:t>
      </w:r>
      <w:r w:rsidR="003332EE">
        <w:rPr>
          <w:color w:val="auto"/>
        </w:rPr>
        <w:t>m</w:t>
      </w:r>
      <w:r w:rsidR="00587EA3" w:rsidRPr="074BCC86">
        <w:rPr>
          <w:color w:val="auto"/>
        </w:rPr>
        <w:t>aintenance</w:t>
      </w:r>
      <w:r w:rsidR="074BCC86" w:rsidRPr="074BCC86">
        <w:rPr>
          <w:color w:val="auto"/>
        </w:rPr>
        <w:t xml:space="preserve"> </w:t>
      </w:r>
      <w:r w:rsidRPr="212488FE">
        <w:rPr>
          <w:color w:val="auto"/>
        </w:rPr>
        <w:t xml:space="preserve">plug hatch of the accumulator. When disconnecting the </w:t>
      </w:r>
      <w:r w:rsidR="003332EE">
        <w:rPr>
          <w:color w:val="auto"/>
        </w:rPr>
        <w:t>m</w:t>
      </w:r>
      <w:r w:rsidR="074BCC86" w:rsidRPr="074BCC86">
        <w:rPr>
          <w:color w:val="auto"/>
        </w:rPr>
        <w:t xml:space="preserve">aintenance </w:t>
      </w:r>
      <w:r w:rsidR="003332EE">
        <w:rPr>
          <w:color w:val="auto"/>
        </w:rPr>
        <w:t>p</w:t>
      </w:r>
      <w:r w:rsidR="074BCC86" w:rsidRPr="074BCC86">
        <w:rPr>
          <w:color w:val="auto"/>
        </w:rPr>
        <w:t>lugs</w:t>
      </w:r>
      <w:r w:rsidR="003332EE">
        <w:rPr>
          <w:color w:val="auto"/>
        </w:rPr>
        <w:t>,</w:t>
      </w:r>
      <w:r w:rsidR="074BCC86" w:rsidRPr="074BCC86">
        <w:rPr>
          <w:color w:val="auto"/>
        </w:rPr>
        <w:t xml:space="preserve"> </w:t>
      </w:r>
      <w:r w:rsidR="003332EE">
        <w:rPr>
          <w:color w:val="auto"/>
        </w:rPr>
        <w:t>h</w:t>
      </w:r>
      <w:r w:rsidR="074BCC86" w:rsidRPr="074BCC86">
        <w:rPr>
          <w:color w:val="auto"/>
        </w:rPr>
        <w:t>igh</w:t>
      </w:r>
      <w:r w:rsidRPr="212488FE">
        <w:rPr>
          <w:color w:val="auto"/>
        </w:rPr>
        <w:t xml:space="preserve"> voltage gloves, safety glasses, and insulated tools will be used. </w:t>
      </w:r>
    </w:p>
    <w:p w14:paraId="2D5269D7" w14:textId="0596167B" w:rsidR="074BCC86" w:rsidRDefault="212488FE" w:rsidP="074BCC86">
      <w:pPr>
        <w:pStyle w:val="Instructions"/>
        <w:numPr>
          <w:ilvl w:val="0"/>
          <w:numId w:val="10"/>
        </w:numPr>
        <w:spacing w:line="259" w:lineRule="auto"/>
        <w:rPr>
          <w:color w:val="000000" w:themeColor="text1"/>
        </w:rPr>
      </w:pPr>
      <w:r w:rsidRPr="212488FE">
        <w:rPr>
          <w:color w:val="auto"/>
        </w:rPr>
        <w:t xml:space="preserve">Remove the Maintenance plug access </w:t>
      </w:r>
      <w:r w:rsidR="074BCC86" w:rsidRPr="074BCC86">
        <w:rPr>
          <w:color w:val="auto"/>
        </w:rPr>
        <w:t>panel</w:t>
      </w:r>
      <w:r w:rsidR="00CD64A9">
        <w:rPr>
          <w:color w:val="auto"/>
        </w:rPr>
        <w:t>s</w:t>
      </w:r>
    </w:p>
    <w:p w14:paraId="2CC35641" w14:textId="570171E2" w:rsidR="00CD64A9" w:rsidRPr="00B527BB" w:rsidRDefault="00CD64A9" w:rsidP="074BCC86">
      <w:pPr>
        <w:pStyle w:val="Instructions"/>
        <w:numPr>
          <w:ilvl w:val="0"/>
          <w:numId w:val="10"/>
        </w:numPr>
        <w:spacing w:line="259" w:lineRule="auto"/>
        <w:rPr>
          <w:color w:val="FF0000"/>
        </w:rPr>
      </w:pPr>
      <w:r w:rsidRPr="00B527BB">
        <w:rPr>
          <w:color w:val="FF0000"/>
        </w:rPr>
        <w:t xml:space="preserve">Remove the </w:t>
      </w:r>
      <w:r w:rsidR="00B527BB" w:rsidRPr="00B527BB">
        <w:rPr>
          <w:color w:val="FF0000"/>
        </w:rPr>
        <w:t>five smaller BMS plugs</w:t>
      </w:r>
    </w:p>
    <w:p w14:paraId="03B89F35" w14:textId="402E87EF" w:rsidR="074BCC86" w:rsidRDefault="212488FE" w:rsidP="074BCC86">
      <w:pPr>
        <w:pStyle w:val="Instructions"/>
        <w:numPr>
          <w:ilvl w:val="0"/>
          <w:numId w:val="10"/>
        </w:numPr>
        <w:spacing w:line="259" w:lineRule="auto"/>
        <w:rPr>
          <w:color w:val="000000" w:themeColor="text1"/>
        </w:rPr>
      </w:pPr>
      <w:r w:rsidRPr="212488FE">
        <w:rPr>
          <w:color w:val="auto"/>
        </w:rPr>
        <w:t>Disconnect the left most connector</w:t>
      </w:r>
    </w:p>
    <w:p w14:paraId="18E3DA36" w14:textId="06C38BC0" w:rsidR="074BCC86" w:rsidRDefault="212488FE" w:rsidP="3DCDB896">
      <w:pPr>
        <w:pStyle w:val="Instructions"/>
        <w:numPr>
          <w:ilvl w:val="0"/>
          <w:numId w:val="10"/>
        </w:numPr>
        <w:spacing w:line="259" w:lineRule="auto"/>
        <w:rPr>
          <w:color w:val="000000" w:themeColor="text1"/>
        </w:rPr>
      </w:pPr>
      <w:r w:rsidRPr="212488FE">
        <w:rPr>
          <w:color w:val="auto"/>
        </w:rPr>
        <w:t xml:space="preserve">Latch the connector into </w:t>
      </w:r>
      <w:r w:rsidR="3AB1DFAB" w:rsidRPr="3AB1DFAB">
        <w:rPr>
          <w:color w:val="auto"/>
        </w:rPr>
        <w:t>its</w:t>
      </w:r>
      <w:r w:rsidRPr="212488FE">
        <w:rPr>
          <w:color w:val="auto"/>
        </w:rPr>
        <w:t xml:space="preserve"> disconnected position to ensure no accidental contact</w:t>
      </w:r>
    </w:p>
    <w:p w14:paraId="23DB3741" w14:textId="3754CCA7" w:rsidR="074BCC86" w:rsidRDefault="212488FE" w:rsidP="3AB1DFAB">
      <w:pPr>
        <w:pStyle w:val="Instructions"/>
        <w:numPr>
          <w:ilvl w:val="0"/>
          <w:numId w:val="10"/>
        </w:numPr>
        <w:spacing w:line="259" w:lineRule="auto"/>
        <w:jc w:val="both"/>
        <w:rPr>
          <w:color w:val="000000" w:themeColor="text1"/>
        </w:rPr>
      </w:pPr>
      <w:r w:rsidRPr="212488FE">
        <w:rPr>
          <w:color w:val="auto"/>
        </w:rPr>
        <w:t>Repeat steps 2 and 3 for all connectors</w:t>
      </w:r>
    </w:p>
    <w:p w14:paraId="7D67D1FC" w14:textId="4AC2225B" w:rsidR="074BCC86" w:rsidRDefault="212488FE" w:rsidP="074BCC86">
      <w:pPr>
        <w:pStyle w:val="Instructions"/>
        <w:numPr>
          <w:ilvl w:val="0"/>
          <w:numId w:val="10"/>
        </w:numPr>
        <w:spacing w:line="259" w:lineRule="auto"/>
        <w:rPr>
          <w:color w:val="000000" w:themeColor="text1"/>
        </w:rPr>
      </w:pPr>
      <w:r w:rsidRPr="212488FE">
        <w:rPr>
          <w:color w:val="auto"/>
        </w:rPr>
        <w:t xml:space="preserve">Reattach the </w:t>
      </w:r>
      <w:r w:rsidR="003332EE">
        <w:rPr>
          <w:color w:val="auto"/>
        </w:rPr>
        <w:t>m</w:t>
      </w:r>
      <w:r w:rsidR="000D4E1D" w:rsidRPr="074BCC86">
        <w:rPr>
          <w:color w:val="auto"/>
        </w:rPr>
        <w:t>aintenance</w:t>
      </w:r>
      <w:r w:rsidRPr="212488FE">
        <w:rPr>
          <w:color w:val="auto"/>
        </w:rPr>
        <w:t xml:space="preserve"> plug access panel</w:t>
      </w:r>
    </w:p>
    <w:p w14:paraId="121DB9CC" w14:textId="6CFA3212" w:rsidR="074BCC86" w:rsidRDefault="074BCC86">
      <w:pPr>
        <w:rPr>
          <w:rFonts w:eastAsiaTheme="majorEastAsia" w:cstheme="majorBidi"/>
          <w:color w:val="2E74B5" w:themeColor="accent1" w:themeShade="BF"/>
          <w:sz w:val="26"/>
          <w:szCs w:val="26"/>
        </w:rPr>
      </w:pPr>
    </w:p>
    <w:p w14:paraId="6BA4524C" w14:textId="67A72405" w:rsidR="003F15D5" w:rsidRPr="00653B6B" w:rsidRDefault="5B46F8AE" w:rsidP="003F15D5">
      <w:pPr>
        <w:pStyle w:val="Heading2"/>
      </w:pPr>
      <w:bookmarkStart w:id="248" w:name="_Toc535256533"/>
      <w:bookmarkStart w:id="249" w:name="_Toc7368234"/>
      <w:proofErr w:type="spellStart"/>
      <w:r>
        <w:t>Precharge</w:t>
      </w:r>
      <w:proofErr w:type="spellEnd"/>
      <w:r>
        <w:t xml:space="preserve"> Circuit</w:t>
      </w:r>
      <w:bookmarkEnd w:id="248"/>
      <w:bookmarkEnd w:id="249"/>
    </w:p>
    <w:p w14:paraId="481A1747" w14:textId="77777777" w:rsidR="003F15D5" w:rsidRPr="00653B6B" w:rsidRDefault="5B46F8AE" w:rsidP="003F15D5">
      <w:pPr>
        <w:pStyle w:val="Heading3"/>
      </w:pPr>
      <w:proofErr w:type="spellStart"/>
      <w:r>
        <w:t>Precharge</w:t>
      </w:r>
      <w:proofErr w:type="spellEnd"/>
      <w:r>
        <w:t xml:space="preserve"> Circuit Component Specifications</w:t>
      </w:r>
    </w:p>
    <w:p w14:paraId="7485BCA6" w14:textId="12D7161A" w:rsidR="009C494A" w:rsidRPr="00327333" w:rsidRDefault="009C494A" w:rsidP="009C494A">
      <w:pPr>
        <w:pStyle w:val="Instructions"/>
      </w:pPr>
    </w:p>
    <w:tbl>
      <w:tblPr>
        <w:tblStyle w:val="TableGrid"/>
        <w:tblW w:w="5080" w:type="dxa"/>
        <w:tblLook w:val="04A0" w:firstRow="1" w:lastRow="0" w:firstColumn="1" w:lastColumn="0" w:noHBand="0" w:noVBand="1"/>
      </w:tblPr>
      <w:tblGrid>
        <w:gridCol w:w="2335"/>
        <w:gridCol w:w="2745"/>
      </w:tblGrid>
      <w:tr w:rsidR="009C494A" w14:paraId="5590EC92" w14:textId="77777777" w:rsidTr="212488FE">
        <w:trPr>
          <w:cantSplit/>
        </w:trPr>
        <w:tc>
          <w:tcPr>
            <w:tcW w:w="2335" w:type="dxa"/>
          </w:tcPr>
          <w:p w14:paraId="6E96D76F" w14:textId="77777777" w:rsidR="009C494A" w:rsidRDefault="009C494A" w:rsidP="00DB5829">
            <w:pPr>
              <w:keepNext/>
            </w:pPr>
            <w:r>
              <w:t>Make / Model:</w:t>
            </w:r>
          </w:p>
        </w:tc>
        <w:tc>
          <w:tcPr>
            <w:tcW w:w="2745" w:type="dxa"/>
          </w:tcPr>
          <w:p w14:paraId="55ECE49A" w14:textId="3A1B6B88" w:rsidR="009C494A" w:rsidRDefault="6D535BAE" w:rsidP="7221118D">
            <w:proofErr w:type="spellStart"/>
            <w:r w:rsidRPr="6D535BAE">
              <w:t>Ohmite</w:t>
            </w:r>
            <w:proofErr w:type="spellEnd"/>
            <w:r w:rsidRPr="6D535BAE">
              <w:t>/ AP101 620R J</w:t>
            </w:r>
          </w:p>
        </w:tc>
      </w:tr>
      <w:tr w:rsidR="009C494A" w14:paraId="0F2889D8" w14:textId="77777777" w:rsidTr="212488FE">
        <w:trPr>
          <w:cantSplit/>
        </w:trPr>
        <w:tc>
          <w:tcPr>
            <w:tcW w:w="2335" w:type="dxa"/>
          </w:tcPr>
          <w:p w14:paraId="15896DFD" w14:textId="77777777" w:rsidR="009C494A" w:rsidRDefault="009C494A" w:rsidP="00DB5829">
            <w:pPr>
              <w:keepNext/>
            </w:pPr>
            <w:r>
              <w:t>Resistance:</w:t>
            </w:r>
          </w:p>
        </w:tc>
        <w:tc>
          <w:tcPr>
            <w:tcW w:w="2745" w:type="dxa"/>
          </w:tcPr>
          <w:p w14:paraId="4053B884" w14:textId="2BCE03DE" w:rsidR="009C494A" w:rsidRDefault="6D535BAE" w:rsidP="57C21DE3">
            <w:pPr>
              <w:pStyle w:val="Instructions"/>
              <w:rPr>
                <w:color w:val="auto"/>
              </w:rPr>
            </w:pPr>
            <w:r w:rsidRPr="6D535BAE">
              <w:rPr>
                <w:color w:val="auto"/>
              </w:rPr>
              <w:t>620Ω</w:t>
            </w:r>
          </w:p>
        </w:tc>
      </w:tr>
      <w:tr w:rsidR="009C494A" w14:paraId="089CE184" w14:textId="77777777" w:rsidTr="212488FE">
        <w:trPr>
          <w:cantSplit/>
        </w:trPr>
        <w:tc>
          <w:tcPr>
            <w:tcW w:w="2335" w:type="dxa"/>
          </w:tcPr>
          <w:p w14:paraId="59922F67" w14:textId="77777777" w:rsidR="009C494A" w:rsidRDefault="009C494A" w:rsidP="00DB5829">
            <w:pPr>
              <w:keepNext/>
            </w:pPr>
            <w:r>
              <w:t>Voltage:</w:t>
            </w:r>
          </w:p>
        </w:tc>
        <w:tc>
          <w:tcPr>
            <w:tcW w:w="2745" w:type="dxa"/>
          </w:tcPr>
          <w:p w14:paraId="68D6C6B0" w14:textId="42D145EE" w:rsidR="009C494A" w:rsidRDefault="6D535BAE" w:rsidP="7221118D">
            <w:r>
              <w:t>700V</w:t>
            </w:r>
          </w:p>
        </w:tc>
      </w:tr>
      <w:tr w:rsidR="009C494A" w14:paraId="52414971" w14:textId="77777777" w:rsidTr="212488FE">
        <w:trPr>
          <w:cantSplit/>
        </w:trPr>
        <w:tc>
          <w:tcPr>
            <w:tcW w:w="2335" w:type="dxa"/>
          </w:tcPr>
          <w:p w14:paraId="7171078E" w14:textId="77777777" w:rsidR="009C494A" w:rsidRDefault="009C494A" w:rsidP="00DB5829">
            <w:pPr>
              <w:keepNext/>
            </w:pPr>
            <w:r>
              <w:t>Power:</w:t>
            </w:r>
          </w:p>
        </w:tc>
        <w:tc>
          <w:tcPr>
            <w:tcW w:w="2745" w:type="dxa"/>
          </w:tcPr>
          <w:p w14:paraId="293882E1" w14:textId="62B00215" w:rsidR="009C494A" w:rsidRDefault="6D535BAE" w:rsidP="002C6FEB">
            <w:pPr>
              <w:pStyle w:val="Instructions"/>
            </w:pPr>
            <w:r w:rsidRPr="6D535BAE">
              <w:rPr>
                <w:color w:val="auto"/>
              </w:rPr>
              <w:t>100W</w:t>
            </w:r>
          </w:p>
        </w:tc>
      </w:tr>
      <w:tr w:rsidR="009C494A" w14:paraId="242EA5F7" w14:textId="77777777" w:rsidTr="212488FE">
        <w:trPr>
          <w:cantSplit/>
        </w:trPr>
        <w:tc>
          <w:tcPr>
            <w:tcW w:w="2335" w:type="dxa"/>
          </w:tcPr>
          <w:p w14:paraId="72DF82B2" w14:textId="77777777" w:rsidR="009C494A" w:rsidRDefault="009C494A" w:rsidP="00DB5829">
            <w:pPr>
              <w:keepNext/>
            </w:pPr>
            <w:r>
              <w:t>Power @15sec:</w:t>
            </w:r>
          </w:p>
        </w:tc>
        <w:tc>
          <w:tcPr>
            <w:tcW w:w="2745" w:type="dxa"/>
          </w:tcPr>
          <w:p w14:paraId="45A0CC67" w14:textId="60DB75EC" w:rsidR="009C494A" w:rsidRDefault="2318F532" w:rsidP="2318F532">
            <w:r w:rsidRPr="2318F532">
              <w:t>0W</w:t>
            </w:r>
          </w:p>
        </w:tc>
      </w:tr>
      <w:tr w:rsidR="009C494A" w14:paraId="5DA97A4F" w14:textId="77777777" w:rsidTr="212488FE">
        <w:trPr>
          <w:cantSplit/>
          <w:trHeight w:val="260"/>
        </w:trPr>
        <w:tc>
          <w:tcPr>
            <w:tcW w:w="2335" w:type="dxa"/>
          </w:tcPr>
          <w:p w14:paraId="105C8C3E" w14:textId="77777777" w:rsidR="009C494A" w:rsidRDefault="009C494A" w:rsidP="00DB5829">
            <w:pPr>
              <w:keepNext/>
            </w:pPr>
            <w:r>
              <w:t>Datasheet</w:t>
            </w:r>
          </w:p>
        </w:tc>
        <w:tc>
          <w:tcPr>
            <w:tcW w:w="2745" w:type="dxa"/>
          </w:tcPr>
          <w:p w14:paraId="6258D3AC" w14:textId="2CFE17A9" w:rsidR="009C494A" w:rsidRDefault="00545D17" w:rsidP="002C6FEB">
            <w:pPr>
              <w:pStyle w:val="Instructions"/>
            </w:pPr>
            <w:hyperlink r:id="rId77">
              <w:r w:rsidR="6D535BAE" w:rsidRPr="6D535BAE">
                <w:rPr>
                  <w:rStyle w:val="Hyperlink"/>
                </w:rPr>
                <w:t>Datasheet</w:t>
              </w:r>
            </w:hyperlink>
          </w:p>
        </w:tc>
      </w:tr>
    </w:tbl>
    <w:p w14:paraId="73AA9060" w14:textId="3BB3A99F" w:rsidR="009C494A" w:rsidRDefault="009C494A" w:rsidP="009C494A">
      <w:pPr>
        <w:pStyle w:val="Caption"/>
      </w:pPr>
      <w:bookmarkStart w:id="250" w:name="_Toc535246757"/>
      <w:bookmarkStart w:id="251" w:name="_Toc535248644"/>
      <w:bookmarkStart w:id="252" w:name="_Toc8806300"/>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t xml:space="preserve"> - </w:t>
      </w:r>
      <w:proofErr w:type="spellStart"/>
      <w:r>
        <w:t>Precharge</w:t>
      </w:r>
      <w:proofErr w:type="spellEnd"/>
      <w:r>
        <w:t xml:space="preserve"> Resistor Specifications</w:t>
      </w:r>
      <w:bookmarkEnd w:id="250"/>
      <w:bookmarkEnd w:id="251"/>
      <w:bookmarkEnd w:id="252"/>
    </w:p>
    <w:tbl>
      <w:tblPr>
        <w:tblStyle w:val="TableGrid"/>
        <w:tblW w:w="0" w:type="auto"/>
        <w:tblLook w:val="04A0" w:firstRow="1" w:lastRow="0" w:firstColumn="1" w:lastColumn="0" w:noHBand="0" w:noVBand="1"/>
      </w:tblPr>
      <w:tblGrid>
        <w:gridCol w:w="2605"/>
        <w:gridCol w:w="2430"/>
      </w:tblGrid>
      <w:tr w:rsidR="002C6FEB" w14:paraId="04FAB977" w14:textId="77777777" w:rsidTr="212488FE">
        <w:trPr>
          <w:cantSplit/>
        </w:trPr>
        <w:tc>
          <w:tcPr>
            <w:tcW w:w="2605" w:type="dxa"/>
          </w:tcPr>
          <w:p w14:paraId="4765598B" w14:textId="77777777" w:rsidR="002C6FEB" w:rsidRDefault="002C6FEB" w:rsidP="002C6FEB">
            <w:pPr>
              <w:keepNext/>
            </w:pPr>
            <w:r>
              <w:t>Make / Model:</w:t>
            </w:r>
          </w:p>
        </w:tc>
        <w:tc>
          <w:tcPr>
            <w:tcW w:w="2430" w:type="dxa"/>
          </w:tcPr>
          <w:p w14:paraId="5A0CA4E0" w14:textId="068AB964" w:rsidR="002C6FEB" w:rsidRDefault="6D535BAE" w:rsidP="6D535BAE">
            <w:r w:rsidRPr="6D535BAE">
              <w:t>Omron / G7L-2A-X-L DC12</w:t>
            </w:r>
          </w:p>
        </w:tc>
      </w:tr>
      <w:tr w:rsidR="002C6FEB" w14:paraId="5B7D2E4A" w14:textId="77777777" w:rsidTr="212488FE">
        <w:trPr>
          <w:cantSplit/>
        </w:trPr>
        <w:tc>
          <w:tcPr>
            <w:tcW w:w="2605" w:type="dxa"/>
          </w:tcPr>
          <w:p w14:paraId="19A426A6" w14:textId="77777777" w:rsidR="002C6FEB" w:rsidRDefault="002C6FEB" w:rsidP="002C6FEB">
            <w:pPr>
              <w:keepNext/>
            </w:pPr>
            <w:r>
              <w:t>Contact Current Rating:</w:t>
            </w:r>
          </w:p>
        </w:tc>
        <w:tc>
          <w:tcPr>
            <w:tcW w:w="2430" w:type="dxa"/>
          </w:tcPr>
          <w:p w14:paraId="7DDC0194" w14:textId="147EF220" w:rsidR="002C6FEB" w:rsidRDefault="6D535BAE" w:rsidP="002C6FEB">
            <w:pPr>
              <w:pStyle w:val="Instructions"/>
            </w:pPr>
            <w:r w:rsidRPr="6D535BAE">
              <w:rPr>
                <w:color w:val="auto"/>
              </w:rPr>
              <w:t>20A</w:t>
            </w:r>
          </w:p>
        </w:tc>
      </w:tr>
      <w:tr w:rsidR="002C6FEB" w14:paraId="536559A1" w14:textId="77777777" w:rsidTr="212488FE">
        <w:trPr>
          <w:cantSplit/>
        </w:trPr>
        <w:tc>
          <w:tcPr>
            <w:tcW w:w="2605" w:type="dxa"/>
          </w:tcPr>
          <w:p w14:paraId="08621932" w14:textId="77777777" w:rsidR="002C6FEB" w:rsidRDefault="002C6FEB" w:rsidP="002C6FEB">
            <w:pPr>
              <w:keepNext/>
            </w:pPr>
            <w:r>
              <w:t>Contact Voltage Rating:</w:t>
            </w:r>
          </w:p>
        </w:tc>
        <w:tc>
          <w:tcPr>
            <w:tcW w:w="2430" w:type="dxa"/>
          </w:tcPr>
          <w:p w14:paraId="4F270CE3" w14:textId="07FDDA52" w:rsidR="002C6FEB" w:rsidRDefault="6D535BAE" w:rsidP="788A688D">
            <w:pPr>
              <w:pStyle w:val="Instructions"/>
              <w:rPr>
                <w:color w:val="auto"/>
              </w:rPr>
            </w:pPr>
            <w:r w:rsidRPr="6D535BAE">
              <w:rPr>
                <w:color w:val="auto"/>
              </w:rPr>
              <w:t>1000VDC</w:t>
            </w:r>
          </w:p>
        </w:tc>
      </w:tr>
      <w:tr w:rsidR="002C6FEB" w14:paraId="3C2CA1A9" w14:textId="77777777" w:rsidTr="212488FE">
        <w:trPr>
          <w:cantSplit/>
        </w:trPr>
        <w:tc>
          <w:tcPr>
            <w:tcW w:w="2605" w:type="dxa"/>
          </w:tcPr>
          <w:p w14:paraId="63804FA4" w14:textId="77777777" w:rsidR="002C6FEB" w:rsidRDefault="002C6FEB" w:rsidP="002C6FEB">
            <w:pPr>
              <w:keepNext/>
            </w:pPr>
            <w:r>
              <w:t>Datasheet:</w:t>
            </w:r>
          </w:p>
        </w:tc>
        <w:tc>
          <w:tcPr>
            <w:tcW w:w="2430" w:type="dxa"/>
          </w:tcPr>
          <w:p w14:paraId="3AC6C9E1" w14:textId="724BE861" w:rsidR="002C6FEB" w:rsidRDefault="00545D17" w:rsidP="002C6FEB">
            <w:pPr>
              <w:pStyle w:val="Instructions"/>
            </w:pPr>
            <w:hyperlink r:id="rId78">
              <w:r w:rsidR="6D535BAE" w:rsidRPr="6D535BAE">
                <w:rPr>
                  <w:rStyle w:val="Hyperlink"/>
                </w:rPr>
                <w:t>Datasheet</w:t>
              </w:r>
            </w:hyperlink>
          </w:p>
        </w:tc>
      </w:tr>
    </w:tbl>
    <w:p w14:paraId="52C48CF3" w14:textId="17C5834B" w:rsidR="00B130E2" w:rsidRPr="00653B6B" w:rsidRDefault="009C494A" w:rsidP="009C494A">
      <w:pPr>
        <w:pStyle w:val="Caption"/>
      </w:pPr>
      <w:bookmarkStart w:id="253" w:name="_Toc535246758"/>
      <w:bookmarkStart w:id="254" w:name="_Toc535248645"/>
      <w:bookmarkStart w:id="255" w:name="_Toc8806301"/>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t xml:space="preserve"> - </w:t>
      </w:r>
      <w:proofErr w:type="spellStart"/>
      <w:r>
        <w:t>Precharge</w:t>
      </w:r>
      <w:proofErr w:type="spellEnd"/>
      <w:r>
        <w:t xml:space="preserve"> Relay Specifications</w:t>
      </w:r>
      <w:bookmarkEnd w:id="253"/>
      <w:bookmarkEnd w:id="254"/>
      <w:bookmarkEnd w:id="255"/>
    </w:p>
    <w:p w14:paraId="77F37C36" w14:textId="5B8BAB12" w:rsidR="00B130E2" w:rsidRDefault="5B46F8AE" w:rsidP="5B46F8AE">
      <w:pPr>
        <w:pStyle w:val="Heading3"/>
      </w:pPr>
      <w:proofErr w:type="spellStart"/>
      <w:r>
        <w:t>Precharge</w:t>
      </w:r>
      <w:proofErr w:type="spellEnd"/>
      <w:r>
        <w:t xml:space="preserve"> Circuit Location</w:t>
      </w:r>
    </w:p>
    <w:p w14:paraId="01B8567E" w14:textId="77777777" w:rsidR="5B46F8AE" w:rsidRDefault="6D535BAE" w:rsidP="006A5F7E">
      <w:pPr>
        <w:keepNext/>
      </w:pPr>
      <w:r>
        <w:rPr>
          <w:noProof/>
          <w:lang w:val="en-CA" w:eastAsia="en-CA"/>
        </w:rPr>
        <w:drawing>
          <wp:inline distT="0" distB="0" distL="0" distR="0" wp14:anchorId="36AE28CC" wp14:editId="20F6C02E">
            <wp:extent cx="4248000" cy="1619550"/>
            <wp:effectExtent l="0" t="0" r="635" b="0"/>
            <wp:docPr id="1397667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48000" cy="1619550"/>
                    </a:xfrm>
                    <a:prstGeom prst="rect">
                      <a:avLst/>
                    </a:prstGeom>
                  </pic:spPr>
                </pic:pic>
              </a:graphicData>
            </a:graphic>
          </wp:inline>
        </w:drawing>
      </w:r>
    </w:p>
    <w:p w14:paraId="5DC106C8" w14:textId="77238DF5" w:rsidR="6D535BAE" w:rsidRDefault="00944031" w:rsidP="006A5F7E">
      <w:pPr>
        <w:pStyle w:val="Caption"/>
      </w:pPr>
      <w:bookmarkStart w:id="256" w:name="_Toc535248170"/>
      <w:bookmarkStart w:id="257" w:name="_Toc535248934"/>
      <w:bookmarkStart w:id="258" w:name="_Toc535249096"/>
      <w:bookmarkStart w:id="259" w:name="_Toc8806338"/>
      <w:bookmarkStart w:id="260" w:name="_Toc494397991"/>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12</w:t>
      </w:r>
      <w:r w:rsidR="00342836">
        <w:fldChar w:fldCharType="end"/>
      </w:r>
      <w:r w:rsidR="006A5F7E" w:rsidRPr="002B122B">
        <w:t xml:space="preserve"> – </w:t>
      </w:r>
      <w:proofErr w:type="spellStart"/>
      <w:r w:rsidR="006A5F7E" w:rsidRPr="002B122B">
        <w:t>Precharge</w:t>
      </w:r>
      <w:proofErr w:type="spellEnd"/>
      <w:r w:rsidR="006A5F7E" w:rsidRPr="002B122B">
        <w:t xml:space="preserve"> circuit schematic</w:t>
      </w:r>
      <w:bookmarkEnd w:id="256"/>
      <w:bookmarkEnd w:id="257"/>
      <w:bookmarkEnd w:id="258"/>
      <w:bookmarkEnd w:id="259"/>
    </w:p>
    <w:p w14:paraId="4FEF35A0" w14:textId="77777777" w:rsidR="006A5F7E" w:rsidRDefault="6D535BAE" w:rsidP="006A5F7E">
      <w:pPr>
        <w:keepNext/>
      </w:pPr>
      <w:r>
        <w:rPr>
          <w:noProof/>
          <w:lang w:val="en-CA" w:eastAsia="en-CA"/>
        </w:rPr>
        <w:lastRenderedPageBreak/>
        <w:drawing>
          <wp:inline distT="0" distB="0" distL="0" distR="0" wp14:anchorId="36921CA1" wp14:editId="37DCE46A">
            <wp:extent cx="4248000" cy="2752350"/>
            <wp:effectExtent l="0" t="0" r="635" b="0"/>
            <wp:docPr id="786286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48000" cy="2752350"/>
                    </a:xfrm>
                    <a:prstGeom prst="rect">
                      <a:avLst/>
                    </a:prstGeom>
                  </pic:spPr>
                </pic:pic>
              </a:graphicData>
            </a:graphic>
          </wp:inline>
        </w:drawing>
      </w:r>
    </w:p>
    <w:p w14:paraId="721CA36A" w14:textId="50C1A0C0" w:rsidR="6D535BAE" w:rsidRDefault="006A5F7E" w:rsidP="006A5F7E">
      <w:pPr>
        <w:pStyle w:val="Caption"/>
      </w:pPr>
      <w:bookmarkStart w:id="261" w:name="_Toc535248171"/>
      <w:bookmarkStart w:id="262" w:name="_Toc535248935"/>
      <w:bookmarkStart w:id="263" w:name="_Toc535249097"/>
      <w:bookmarkStart w:id="264" w:name="_Toc8806339"/>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13</w:t>
      </w:r>
      <w:r w:rsidR="003D51D1">
        <w:rPr>
          <w:noProof/>
        </w:rPr>
        <w:fldChar w:fldCharType="end"/>
      </w:r>
      <w:r w:rsidRPr="002B122B">
        <w:t xml:space="preserve"> – </w:t>
      </w:r>
      <w:proofErr w:type="spellStart"/>
      <w:r w:rsidRPr="002B122B">
        <w:t>Precharge</w:t>
      </w:r>
      <w:proofErr w:type="spellEnd"/>
      <w:r w:rsidRPr="002B122B">
        <w:t xml:space="preserve"> circuit PCB layout</w:t>
      </w:r>
      <w:bookmarkEnd w:id="261"/>
      <w:bookmarkEnd w:id="262"/>
      <w:bookmarkEnd w:id="263"/>
      <w:bookmarkEnd w:id="264"/>
    </w:p>
    <w:p w14:paraId="56F03999" w14:textId="77777777" w:rsidR="00F04A8A" w:rsidRDefault="004B2BB7" w:rsidP="00F04A8A">
      <w:r w:rsidRPr="00FA2459">
        <w:rPr>
          <w:noProof/>
          <w:lang w:val="en-CA" w:eastAsia="en-CA"/>
        </w:rPr>
        <mc:AlternateContent>
          <mc:Choice Requires="wps">
            <w:drawing>
              <wp:anchor distT="0" distB="0" distL="114300" distR="114300" simplePos="0" relativeHeight="251658259" behindDoc="0" locked="0" layoutInCell="1" allowOverlap="1" wp14:anchorId="7F130B64" wp14:editId="65198CF5">
                <wp:simplePos x="0" y="0"/>
                <wp:positionH relativeFrom="column">
                  <wp:posOffset>1066799</wp:posOffset>
                </wp:positionH>
                <wp:positionV relativeFrom="paragraph">
                  <wp:posOffset>781050</wp:posOffset>
                </wp:positionV>
                <wp:extent cx="2924175" cy="1628775"/>
                <wp:effectExtent l="38100" t="19050" r="9525" b="47625"/>
                <wp:wrapNone/>
                <wp:docPr id="27" name="Straight Arrow Connector 27"/>
                <wp:cNvGraphicFramePr/>
                <a:graphic xmlns:a="http://schemas.openxmlformats.org/drawingml/2006/main">
                  <a:graphicData uri="http://schemas.microsoft.com/office/word/2010/wordprocessingShape">
                    <wps:wsp>
                      <wps:cNvCnPr/>
                      <wps:spPr>
                        <a:xfrm flipH="1">
                          <a:off x="0" y="0"/>
                          <a:ext cx="2924175" cy="1628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AF598DE" id="Straight Arrow Connector 27" o:spid="_x0000_s1026" type="#_x0000_t32" style="position:absolute;margin-left:84pt;margin-top:61.5pt;width:230.25pt;height:128.25pt;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" strokecolor="red" strokeweight="2.25pt">
                <v:stroke endarrow="block" joinstyle="miter"/>
              </v:shape>
            </w:pict>
          </mc:Fallback>
        </mc:AlternateContent>
      </w:r>
      <w:r w:rsidRPr="00FA2459">
        <w:rPr>
          <w:noProof/>
          <w:lang w:val="en-CA" w:eastAsia="en-CA"/>
        </w:rPr>
        <mc:AlternateContent>
          <mc:Choice Requires="wps">
            <w:drawing>
              <wp:anchor distT="0" distB="0" distL="114300" distR="114300" simplePos="0" relativeHeight="251658260" behindDoc="0" locked="0" layoutInCell="1" allowOverlap="1" wp14:anchorId="26D49600" wp14:editId="7A6F1A5F">
                <wp:simplePos x="0" y="0"/>
                <wp:positionH relativeFrom="column">
                  <wp:posOffset>3928745</wp:posOffset>
                </wp:positionH>
                <wp:positionV relativeFrom="paragraph">
                  <wp:posOffset>463550</wp:posOffset>
                </wp:positionV>
                <wp:extent cx="1701800" cy="690562"/>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701800" cy="690562"/>
                        </a:xfrm>
                        <a:prstGeom prst="rect">
                          <a:avLst/>
                        </a:prstGeom>
                        <a:noFill/>
                        <a:ln w="6350">
                          <a:noFill/>
                        </a:ln>
                      </wps:spPr>
                      <wps:txbx>
                        <w:txbxContent>
                          <w:p w14:paraId="21FA0AF4" w14:textId="2BB969E3" w:rsidR="00E729F8" w:rsidRPr="00E26603" w:rsidRDefault="00E729F8" w:rsidP="00FA2459">
                            <w:pPr>
                              <w:rPr>
                                <w:b/>
                                <w:color w:val="FF0000"/>
                                <w:sz w:val="32"/>
                              </w:rPr>
                            </w:pPr>
                            <w:r>
                              <w:rPr>
                                <w:b/>
                                <w:color w:val="FF0000"/>
                                <w:sz w:val="32"/>
                              </w:rPr>
                              <w:t>Pre-charge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9600" id="Text Box 26" o:spid="_x0000_s1040" type="#_x0000_t202" style="position:absolute;margin-left:309.35pt;margin-top:36.5pt;width:134pt;height:54.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" filled="f" stroked="f" strokeweight=".5pt">
                <v:textbox>
                  <w:txbxContent>
                    <w:p w14:paraId="21FA0AF4" w14:textId="2BB969E3" w:rsidR="00E729F8" w:rsidRPr="00E26603" w:rsidRDefault="00E729F8" w:rsidP="00FA2459">
                      <w:pPr>
                        <w:rPr>
                          <w:b/>
                          <w:color w:val="FF0000"/>
                          <w:sz w:val="32"/>
                        </w:rPr>
                      </w:pPr>
                      <w:r>
                        <w:rPr>
                          <w:b/>
                          <w:color w:val="FF0000"/>
                          <w:sz w:val="32"/>
                        </w:rPr>
                        <w:t>Pre-charge Relay</w:t>
                      </w:r>
                    </w:p>
                  </w:txbxContent>
                </v:textbox>
              </v:shape>
            </w:pict>
          </mc:Fallback>
        </mc:AlternateContent>
      </w:r>
      <w:bookmarkStart w:id="265" w:name="_Toc535246936"/>
      <w:bookmarkStart w:id="266" w:name="_Toc535248172"/>
      <w:bookmarkStart w:id="267" w:name="_Toc535248936"/>
      <w:bookmarkStart w:id="268" w:name="_Toc535249098"/>
      <w:r>
        <w:rPr>
          <w:noProof/>
        </w:rPr>
        <w:drawing>
          <wp:inline distT="0" distB="0" distL="0" distR="0" wp14:anchorId="0150BBF6" wp14:editId="5C4EAAE3">
            <wp:extent cx="5943600" cy="37998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99840"/>
                    </a:xfrm>
                    <a:prstGeom prst="rect">
                      <a:avLst/>
                    </a:prstGeom>
                  </pic:spPr>
                </pic:pic>
              </a:graphicData>
            </a:graphic>
          </wp:inline>
        </w:drawing>
      </w:r>
    </w:p>
    <w:p w14:paraId="266401FA" w14:textId="17074568" w:rsidR="00944031" w:rsidRPr="00653B6B" w:rsidRDefault="00944031" w:rsidP="00F04A8A">
      <w:bookmarkStart w:id="269" w:name="_Toc8806340"/>
      <w:r>
        <w:t xml:space="preserve">Figure </w:t>
      </w:r>
      <w:r w:rsidR="00342836">
        <w:fldChar w:fldCharType="begin"/>
      </w:r>
      <w:r w:rsidR="00342836">
        <w:rPr>
          <w:noProof/>
        </w:rPr>
        <w:instrText xml:space="preserve"> STYLEREF 1 \s </w:instrText>
      </w:r>
      <w:r w:rsidR="00342836">
        <w:fldChar w:fldCharType="separate"/>
      </w:r>
      <w:r w:rsidR="0013073A">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13073A">
        <w:rPr>
          <w:noProof/>
        </w:rPr>
        <w:t>14</w:t>
      </w:r>
      <w:r w:rsidR="00342836">
        <w:fldChar w:fldCharType="end"/>
      </w:r>
      <w:r>
        <w:t xml:space="preserve"> - </w:t>
      </w:r>
      <w:proofErr w:type="spellStart"/>
      <w:r>
        <w:t>Precharge</w:t>
      </w:r>
      <w:proofErr w:type="spellEnd"/>
      <w:r>
        <w:t xml:space="preserve"> Circuit Location</w:t>
      </w:r>
      <w:bookmarkEnd w:id="260"/>
      <w:bookmarkEnd w:id="265"/>
      <w:bookmarkEnd w:id="266"/>
      <w:bookmarkEnd w:id="267"/>
      <w:bookmarkEnd w:id="268"/>
      <w:bookmarkEnd w:id="269"/>
    </w:p>
    <w:p w14:paraId="4E6D117C" w14:textId="77D38115" w:rsidR="7221118D" w:rsidRDefault="5B46F8AE" w:rsidP="5B46F8AE">
      <w:pPr>
        <w:pStyle w:val="Heading3"/>
      </w:pPr>
      <w:proofErr w:type="spellStart"/>
      <w:r>
        <w:t>Precharge</w:t>
      </w:r>
      <w:proofErr w:type="spellEnd"/>
      <w:r>
        <w:t xml:space="preserve"> Circuit Controls</w:t>
      </w:r>
    </w:p>
    <w:p w14:paraId="30A3C88F" w14:textId="7A166944" w:rsidR="2318F532" w:rsidRDefault="2318F532" w:rsidP="2318F532">
      <w:r>
        <w:t xml:space="preserve">The </w:t>
      </w:r>
      <w:proofErr w:type="spellStart"/>
      <w:r>
        <w:t>precharge</w:t>
      </w:r>
      <w:proofErr w:type="spellEnd"/>
      <w:r>
        <w:t xml:space="preserve"> relay is controlled by pin J2 – 21 on the inverter, with the coil power supplied from the TSMS. When the drive receives a start request over can bus the pre-charge relay is actuated to begin charging the inverter. The internal capacitance of the PM100DXR is approximately 500uF, and the </w:t>
      </w:r>
      <w:proofErr w:type="spellStart"/>
      <w:r>
        <w:t>precharge</w:t>
      </w:r>
      <w:proofErr w:type="spellEnd"/>
      <w:r>
        <w:t xml:space="preserve"> resistor is 620ohms. This gives a time constant of 0.3 </w:t>
      </w:r>
      <w:r>
        <w:lastRenderedPageBreak/>
        <w:t xml:space="preserve">seconds, assuming the inverter will be charged to 95% within </w:t>
      </w:r>
      <w:r w:rsidR="003332EE">
        <w:t>three-time</w:t>
      </w:r>
      <w:r>
        <w:t xml:space="preserve"> constants, this give</w:t>
      </w:r>
      <w:r w:rsidR="003332EE">
        <w:t>s</w:t>
      </w:r>
      <w:r>
        <w:t xml:space="preserve"> a </w:t>
      </w:r>
      <w:proofErr w:type="gramStart"/>
      <w:r>
        <w:t>pre charge</w:t>
      </w:r>
      <w:proofErr w:type="gramEnd"/>
      <w:r>
        <w:t xml:space="preserve"> time of 0.9 seconds. </w:t>
      </w:r>
    </w:p>
    <w:p w14:paraId="1EE8630B" w14:textId="019A7FA1" w:rsidR="2318F532" w:rsidRDefault="2318F532" w:rsidP="2318F532"/>
    <w:p w14:paraId="6E7F6616" w14:textId="77777777" w:rsidR="00E6551B" w:rsidRDefault="2318F532" w:rsidP="00E6551B">
      <w:pPr>
        <w:keepNext/>
      </w:pPr>
      <w:r>
        <w:rPr>
          <w:noProof/>
          <w:lang w:val="en-CA" w:eastAsia="en-CA"/>
        </w:rPr>
        <w:drawing>
          <wp:inline distT="0" distB="0" distL="0" distR="0" wp14:anchorId="7836D465" wp14:editId="67F0DDFC">
            <wp:extent cx="5400042" cy="2115403"/>
            <wp:effectExtent l="0" t="0" r="0" b="0"/>
            <wp:docPr id="222781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rcRect l="2208" b="4724"/>
                    <a:stretch>
                      <a:fillRect/>
                    </a:stretch>
                  </pic:blipFill>
                  <pic:spPr>
                    <a:xfrm>
                      <a:off x="0" y="0"/>
                      <a:ext cx="5417826" cy="2122370"/>
                    </a:xfrm>
                    <a:prstGeom prst="rect">
                      <a:avLst/>
                    </a:prstGeom>
                  </pic:spPr>
                </pic:pic>
              </a:graphicData>
            </a:graphic>
          </wp:inline>
        </w:drawing>
      </w:r>
    </w:p>
    <w:p w14:paraId="0129E4A1" w14:textId="4150A8A7" w:rsidR="2318F532" w:rsidRDefault="00E6551B" w:rsidP="00E6551B">
      <w:pPr>
        <w:pStyle w:val="Caption"/>
      </w:pPr>
      <w:bookmarkStart w:id="270" w:name="_Toc535248173"/>
      <w:bookmarkStart w:id="271" w:name="_Toc535248937"/>
      <w:bookmarkStart w:id="272" w:name="_Toc535249099"/>
      <w:bookmarkStart w:id="273" w:name="_Toc8806341"/>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15</w:t>
      </w:r>
      <w:r w:rsidR="003D51D1">
        <w:rPr>
          <w:noProof/>
        </w:rPr>
        <w:fldChar w:fldCharType="end"/>
      </w:r>
      <w:r w:rsidRPr="002B122B">
        <w:t xml:space="preserve"> – </w:t>
      </w:r>
      <w:proofErr w:type="spellStart"/>
      <w:r w:rsidRPr="002B122B">
        <w:t>Precharge</w:t>
      </w:r>
      <w:proofErr w:type="spellEnd"/>
      <w:r w:rsidRPr="002B122B">
        <w:t xml:space="preserve"> voltage vs. time</w:t>
      </w:r>
      <w:bookmarkEnd w:id="270"/>
      <w:bookmarkEnd w:id="271"/>
      <w:bookmarkEnd w:id="272"/>
      <w:bookmarkEnd w:id="273"/>
    </w:p>
    <w:p w14:paraId="010F286A" w14:textId="77777777" w:rsidR="00737F1A" w:rsidRDefault="2318F532" w:rsidP="00737F1A">
      <w:pPr>
        <w:keepNext/>
      </w:pPr>
      <w:r>
        <w:rPr>
          <w:noProof/>
          <w:lang w:val="en-CA" w:eastAsia="en-CA"/>
        </w:rPr>
        <w:drawing>
          <wp:inline distT="0" distB="0" distL="0" distR="0" wp14:anchorId="7EEE20C9" wp14:editId="78DCCBE4">
            <wp:extent cx="3534770" cy="994154"/>
            <wp:effectExtent l="0" t="0" r="0" b="0"/>
            <wp:docPr id="3640442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3544263" cy="996824"/>
                    </a:xfrm>
                    <a:prstGeom prst="rect">
                      <a:avLst/>
                    </a:prstGeom>
                  </pic:spPr>
                </pic:pic>
              </a:graphicData>
            </a:graphic>
          </wp:inline>
        </w:drawing>
      </w:r>
    </w:p>
    <w:p w14:paraId="55CD2AC7" w14:textId="2A006216" w:rsidR="2318F532" w:rsidRDefault="008A3EBF" w:rsidP="00737F1A">
      <w:pPr>
        <w:pStyle w:val="Caption"/>
      </w:pPr>
      <w:bookmarkStart w:id="274" w:name="_Toc535248174"/>
      <w:bookmarkStart w:id="275" w:name="_Toc535248938"/>
      <w:bookmarkStart w:id="276" w:name="_Toc535249100"/>
      <w:bookmarkStart w:id="277" w:name="_Toc8806342"/>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16</w:t>
      </w:r>
      <w:r w:rsidR="003D51D1">
        <w:rPr>
          <w:noProof/>
        </w:rPr>
        <w:fldChar w:fldCharType="end"/>
      </w:r>
      <w:r w:rsidRPr="002B122B">
        <w:t xml:space="preserve"> – </w:t>
      </w:r>
      <w:proofErr w:type="spellStart"/>
      <w:r w:rsidRPr="002B122B">
        <w:t>Precharge</w:t>
      </w:r>
      <w:proofErr w:type="spellEnd"/>
      <w:r w:rsidRPr="002B122B">
        <w:t xml:space="preserve"> circuit specifications</w:t>
      </w:r>
      <w:bookmarkEnd w:id="274"/>
      <w:bookmarkEnd w:id="275"/>
      <w:bookmarkEnd w:id="276"/>
      <w:bookmarkEnd w:id="277"/>
    </w:p>
    <w:p w14:paraId="4986EBAE" w14:textId="77777777" w:rsidR="7221118D" w:rsidRDefault="7221118D" w:rsidP="7221118D"/>
    <w:p w14:paraId="0999EEFE" w14:textId="48D14831" w:rsidR="7221118D" w:rsidRDefault="7221118D" w:rsidP="7221118D">
      <w:r w:rsidRPr="7221118D">
        <w:t>The system can determine if the vehicle is done pre</w:t>
      </w:r>
      <w:r w:rsidR="003332EE">
        <w:t>-</w:t>
      </w:r>
      <w:r w:rsidRPr="7221118D">
        <w:t>charging with the vehicle state machine of the PM100DXR.  Charge completion is determined from the following set of steps taken from page 49 of the PM100DXR manual:</w:t>
      </w:r>
    </w:p>
    <w:p w14:paraId="1F5F6485" w14:textId="484AD0CB" w:rsidR="7221118D" w:rsidRDefault="7221118D" w:rsidP="7221118D"/>
    <w:p w14:paraId="5A55C07C" w14:textId="42AF81D9" w:rsidR="7221118D" w:rsidRDefault="7221118D" w:rsidP="7221118D">
      <w:r w:rsidRPr="7221118D">
        <w:t xml:space="preserve">The following is brief description of the pre-charge sequence. Turn-on the PRE_CHG output if Vdc has not exceeded VIN_MAX. Otherwise, set VDC_OOR_HI fault and go to the FAULT state. </w:t>
      </w:r>
    </w:p>
    <w:p w14:paraId="3678C374" w14:textId="5E408349" w:rsidR="7221118D" w:rsidRDefault="7221118D" w:rsidP="7221118D"/>
    <w:p w14:paraId="054ED485" w14:textId="5A5F960A" w:rsidR="7221118D" w:rsidRDefault="7221118D" w:rsidP="7221118D">
      <w:r w:rsidRPr="7221118D">
        <w:t>1. If all the following conditions are true: Vdc stops rising by less than PRECHARGE_RATE V/s Vdc is greater than VIN_MIN, Vdc is less than VIN_MAX Time has not exceeded 1 second Then do the following: Engage the MAIN_OUT output Turn-off the PRE_CHG output Go to the 30ms delay.</w:t>
      </w:r>
    </w:p>
    <w:p w14:paraId="1C2F34AC" w14:textId="356D2461" w:rsidR="7221118D" w:rsidRDefault="7221118D" w:rsidP="7221118D"/>
    <w:p w14:paraId="70EB2932" w14:textId="5A10B364" w:rsidR="7221118D" w:rsidRDefault="7221118D" w:rsidP="7221118D">
      <w:r w:rsidRPr="7221118D">
        <w:t xml:space="preserve"> 2. If total pre-charge time exceeds 1 second then: If the DC BUS is greater than VIN_MAX: </w:t>
      </w:r>
    </w:p>
    <w:p w14:paraId="50C76E45" w14:textId="029F7F1B" w:rsidR="7221118D" w:rsidRDefault="7221118D" w:rsidP="00E4390E">
      <w:pPr>
        <w:pStyle w:val="ListParagraph"/>
        <w:numPr>
          <w:ilvl w:val="0"/>
          <w:numId w:val="41"/>
        </w:numPr>
      </w:pPr>
      <w:r w:rsidRPr="7221118D">
        <w:t xml:space="preserve">Turn the PRE_CHG output off </w:t>
      </w:r>
    </w:p>
    <w:p w14:paraId="5A3AA731" w14:textId="7FE09807" w:rsidR="7221118D" w:rsidRDefault="7221118D" w:rsidP="00E4390E">
      <w:pPr>
        <w:pStyle w:val="ListParagraph"/>
        <w:numPr>
          <w:ilvl w:val="0"/>
          <w:numId w:val="41"/>
        </w:numPr>
      </w:pPr>
      <w:r w:rsidRPr="7221118D">
        <w:t xml:space="preserve">Declare VDC_ OOR_HI fault. If the DC BUS is less than VIN_MIN: </w:t>
      </w:r>
    </w:p>
    <w:p w14:paraId="06E57B9C" w14:textId="24928573" w:rsidR="7221118D" w:rsidRDefault="7221118D" w:rsidP="00E4390E">
      <w:pPr>
        <w:pStyle w:val="ListParagraph"/>
        <w:numPr>
          <w:ilvl w:val="0"/>
          <w:numId w:val="41"/>
        </w:numPr>
      </w:pPr>
      <w:r w:rsidRPr="7221118D">
        <w:t xml:space="preserve">Turn the PRE_CHG output off </w:t>
      </w:r>
    </w:p>
    <w:p w14:paraId="39AB1AA1" w14:textId="0674DABA" w:rsidR="7221118D" w:rsidRDefault="7221118D" w:rsidP="00E4390E">
      <w:pPr>
        <w:pStyle w:val="ListParagraph"/>
        <w:numPr>
          <w:ilvl w:val="0"/>
          <w:numId w:val="41"/>
        </w:numPr>
      </w:pPr>
      <w:r w:rsidRPr="7221118D">
        <w:t xml:space="preserve">Declare VDC_ OOR_LOW fault If Vdc is still rising by more than or equal to PRECHARGE_RATE V/s </w:t>
      </w:r>
    </w:p>
    <w:p w14:paraId="7B82FABC" w14:textId="7AC8151B" w:rsidR="7221118D" w:rsidRDefault="7221118D" w:rsidP="00E4390E">
      <w:pPr>
        <w:pStyle w:val="ListParagraph"/>
        <w:numPr>
          <w:ilvl w:val="0"/>
          <w:numId w:val="41"/>
        </w:numPr>
      </w:pPr>
      <w:r w:rsidRPr="7221118D">
        <w:t xml:space="preserve">Turn off the PRECHARGE_OUT output </w:t>
      </w:r>
    </w:p>
    <w:p w14:paraId="25E7F198" w14:textId="41D6BB74" w:rsidR="7221118D" w:rsidRDefault="7221118D" w:rsidP="00E4390E">
      <w:pPr>
        <w:pStyle w:val="ListParagraph"/>
        <w:numPr>
          <w:ilvl w:val="0"/>
          <w:numId w:val="41"/>
        </w:numPr>
      </w:pPr>
      <w:r w:rsidRPr="7221118D">
        <w:t xml:space="preserve">Declare PRECHARGE_ TIMEOUT fault </w:t>
      </w:r>
    </w:p>
    <w:p w14:paraId="09703AB8" w14:textId="5DC95717" w:rsidR="7221118D" w:rsidRDefault="7221118D" w:rsidP="7221118D"/>
    <w:p w14:paraId="3B72C0A2" w14:textId="7ABA931C" w:rsidR="7221118D" w:rsidRDefault="7221118D" w:rsidP="7221118D">
      <w:r w:rsidRPr="7221118D">
        <w:lastRenderedPageBreak/>
        <w:t xml:space="preserve">3. Delay 30ms. </w:t>
      </w:r>
    </w:p>
    <w:p w14:paraId="6FC48D08" w14:textId="15293013" w:rsidR="7221118D" w:rsidRDefault="7221118D" w:rsidP="7221118D"/>
    <w:p w14:paraId="031F9625" w14:textId="3DDC2D0E" w:rsidR="7221118D" w:rsidRDefault="7221118D" w:rsidP="7221118D">
      <w:r w:rsidRPr="7221118D">
        <w:t xml:space="preserve">4. Measure Vdc. If Vdc is above VIN_MAX, declare VDC_OOR_HI fault. If VDC is below VIN_MIN, declare VDC_OOR_LO fault. </w:t>
      </w:r>
    </w:p>
    <w:p w14:paraId="207D4912" w14:textId="1AF238B0" w:rsidR="7221118D" w:rsidRDefault="7221118D" w:rsidP="7221118D"/>
    <w:p w14:paraId="0F22C884" w14:textId="49219867" w:rsidR="7221118D" w:rsidRDefault="7221118D" w:rsidP="7221118D">
      <w:r w:rsidRPr="7221118D">
        <w:t xml:space="preserve">5. Delay 15ms. </w:t>
      </w:r>
    </w:p>
    <w:p w14:paraId="1EF4338D" w14:textId="4BBA09C5" w:rsidR="7221118D" w:rsidRDefault="7221118D" w:rsidP="7221118D"/>
    <w:p w14:paraId="17B4A753" w14:textId="3466AB09" w:rsidR="7221118D" w:rsidRDefault="7221118D" w:rsidP="7221118D">
      <w:r w:rsidRPr="7221118D">
        <w:t xml:space="preserve">6. Take another measurement of Vdc. If Vdc is above VIN_MAX, declare VDC_OOR_HI fault. If VDC is below VIN_MIN, declare VDC_OOR_LO fault. </w:t>
      </w:r>
    </w:p>
    <w:p w14:paraId="4C00F982" w14:textId="13479470" w:rsidR="7221118D" w:rsidRDefault="7221118D" w:rsidP="7221118D"/>
    <w:p w14:paraId="70592C3C" w14:textId="2774079A" w:rsidR="7221118D" w:rsidRDefault="7221118D" w:rsidP="7221118D">
      <w:r w:rsidRPr="7221118D">
        <w:t>7. Verify that voltage is within VDC_MATCH_RANGE_THRESHOLD of the first measurement. If not, declare VDC_DATA_MISMATCH fault.</w:t>
      </w:r>
    </w:p>
    <w:p w14:paraId="0B8BBC04" w14:textId="1D101423" w:rsidR="7221118D" w:rsidRDefault="7221118D" w:rsidP="7221118D">
      <w:pPr>
        <w:pStyle w:val="Instructions"/>
      </w:pPr>
    </w:p>
    <w:p w14:paraId="5093D46C" w14:textId="77777777" w:rsidR="003F15D5" w:rsidRDefault="5B46F8AE" w:rsidP="00EB0531">
      <w:pPr>
        <w:pStyle w:val="Heading2"/>
      </w:pPr>
      <w:bookmarkStart w:id="278" w:name="_Toc535256534"/>
      <w:bookmarkStart w:id="279" w:name="_Toc7368235"/>
      <w:r>
        <w:t>BMS</w:t>
      </w:r>
      <w:bookmarkEnd w:id="278"/>
      <w:bookmarkEnd w:id="279"/>
    </w:p>
    <w:p w14:paraId="7A8B283F" w14:textId="77777777" w:rsidR="007D0E85" w:rsidRDefault="5B46F8AE" w:rsidP="007D0E85">
      <w:pPr>
        <w:pStyle w:val="Heading3"/>
      </w:pPr>
      <w:r>
        <w:t>BMS Specifications</w:t>
      </w:r>
    </w:p>
    <w:p w14:paraId="2A8040A4" w14:textId="26A8DEAC" w:rsidR="074BCC86" w:rsidRDefault="074BCC86" w:rsidP="074BCC86">
      <w:r w:rsidRPr="074BCC86">
        <w:t xml:space="preserve">The Orion BMS 2 has been selected for use as a BMS. The Orion BMS 2 is a pre-packaged solution that offers galvanic isolation between the GLV and TS busses. The Orion BMS 2 datasheet can be found </w:t>
      </w:r>
      <w:hyperlink r:id="rId83">
        <w:r w:rsidRPr="074BCC86">
          <w:rPr>
            <w:rStyle w:val="Hyperlink"/>
          </w:rPr>
          <w:t>here</w:t>
        </w:r>
      </w:hyperlink>
      <w:r w:rsidRPr="074BCC86">
        <w:t>.</w:t>
      </w:r>
    </w:p>
    <w:p w14:paraId="66B5A90C" w14:textId="03D2C4D6" w:rsidR="074BCC86" w:rsidRDefault="074BCC86" w:rsidP="074BCC86"/>
    <w:p w14:paraId="359FA372" w14:textId="5B8EE897" w:rsidR="074BCC86" w:rsidRDefault="074BCC86" w:rsidP="074BCC86">
      <w:r w:rsidRPr="074BCC86">
        <w:t>The Orion BMS 2 has the following Isolation features:</w:t>
      </w:r>
    </w:p>
    <w:p w14:paraId="499DD146" w14:textId="71B689DB" w:rsidR="074BCC86" w:rsidRDefault="074BCC86" w:rsidP="074BCC86">
      <w:pPr>
        <w:pStyle w:val="ListParagraph"/>
        <w:numPr>
          <w:ilvl w:val="0"/>
          <w:numId w:val="9"/>
        </w:numPr>
      </w:pPr>
      <w:r w:rsidRPr="074BCC86">
        <w:rPr>
          <w:rFonts w:ascii="Calibri Light" w:eastAsia="Calibri Light" w:hAnsi="Calibri Light" w:cs="Calibri Light"/>
        </w:rPr>
        <w:t xml:space="preserve">Cell taps isolated from input power supply, chassis and I/O </w:t>
      </w:r>
    </w:p>
    <w:p w14:paraId="1509B153" w14:textId="3322EE7E" w:rsidR="074BCC86" w:rsidRDefault="074BCC86" w:rsidP="074BCC86">
      <w:pPr>
        <w:pStyle w:val="ListParagraph"/>
        <w:numPr>
          <w:ilvl w:val="0"/>
          <w:numId w:val="9"/>
        </w:numPr>
      </w:pPr>
      <w:r w:rsidRPr="074BCC86">
        <w:rPr>
          <w:rFonts w:ascii="Calibri Light" w:eastAsia="Calibri Light" w:hAnsi="Calibri Light" w:cs="Calibri Light"/>
        </w:rPr>
        <w:t>2.5kV isolation between each connector of cell taps</w:t>
      </w:r>
    </w:p>
    <w:p w14:paraId="6295FB4E" w14:textId="55654E9F" w:rsidR="074BCC86" w:rsidRDefault="074BCC86" w:rsidP="074BCC86">
      <w:pPr>
        <w:pStyle w:val="ListParagraph"/>
        <w:numPr>
          <w:ilvl w:val="0"/>
          <w:numId w:val="9"/>
        </w:numPr>
      </w:pPr>
      <w:r w:rsidRPr="074BCC86">
        <w:rPr>
          <w:rFonts w:ascii="Calibri Light" w:eastAsia="Calibri Light" w:hAnsi="Calibri Light" w:cs="Calibri Light"/>
        </w:rPr>
        <w:t>Isolation allows for use of in-pack safety disconnects and fuses</w:t>
      </w:r>
    </w:p>
    <w:p w14:paraId="1EC44EA0" w14:textId="33B12EE3" w:rsidR="074BCC86" w:rsidRDefault="074BCC86" w:rsidP="074BCC86">
      <w:pPr>
        <w:pStyle w:val="ListParagraph"/>
        <w:numPr>
          <w:ilvl w:val="0"/>
          <w:numId w:val="9"/>
        </w:numPr>
      </w:pPr>
      <w:r w:rsidRPr="074BCC86">
        <w:rPr>
          <w:rFonts w:ascii="Calibri Light" w:eastAsia="Calibri Light" w:hAnsi="Calibri Light" w:cs="Calibri Light"/>
        </w:rPr>
        <w:t xml:space="preserve">High voltage isolation fault detection circuit to monitor the breakdown of wire insulation </w:t>
      </w:r>
    </w:p>
    <w:p w14:paraId="55D5AE31" w14:textId="65F4ED57" w:rsidR="00683D0B" w:rsidRDefault="00683D0B" w:rsidP="00683D0B"/>
    <w:p w14:paraId="11D199FB" w14:textId="2FAD4EF0" w:rsidR="00B45EC8" w:rsidRPr="00B45EC8" w:rsidRDefault="00683D0B" w:rsidP="00B45EC8">
      <w:pPr>
        <w:pStyle w:val="Change"/>
      </w:pPr>
      <w:r>
        <w:t xml:space="preserve">In addition to the isolation provided by the unit, </w:t>
      </w:r>
      <w:r w:rsidR="004C5C35">
        <w:t xml:space="preserve">five connectors which are bonded to the top of the cell segments are used to provide isolation in addition to the maintenance plugs. </w:t>
      </w:r>
      <w:r w:rsidR="00995810">
        <w:t>These connectors are unplugged before disconnecting the maintenance plugs.</w:t>
      </w:r>
      <w:r w:rsidR="004C5C35">
        <w:t xml:space="preserve"> A picture of the five sets of connectors is shown below:</w:t>
      </w:r>
    </w:p>
    <w:p w14:paraId="42F524B2" w14:textId="77777777" w:rsidR="004C5C35" w:rsidRDefault="004C5C35" w:rsidP="00683D0B">
      <w:pPr>
        <w:pStyle w:val="Change"/>
      </w:pPr>
    </w:p>
    <w:p w14:paraId="41810C1F" w14:textId="512CD85A" w:rsidR="007D0E85" w:rsidRPr="007D0E85" w:rsidRDefault="004C5C35" w:rsidP="00683D0B">
      <w:pPr>
        <w:pStyle w:val="Change"/>
      </w:pPr>
      <w:r>
        <w:rPr>
          <w:noProof/>
        </w:rPr>
        <w:lastRenderedPageBreak/>
        <mc:AlternateContent>
          <mc:Choice Requires="wps">
            <w:drawing>
              <wp:anchor distT="0" distB="0" distL="114300" distR="114300" simplePos="0" relativeHeight="251658278" behindDoc="0" locked="0" layoutInCell="1" allowOverlap="1" wp14:anchorId="4074C638" wp14:editId="4C1DCC37">
                <wp:simplePos x="0" y="0"/>
                <wp:positionH relativeFrom="column">
                  <wp:posOffset>4519172</wp:posOffset>
                </wp:positionH>
                <wp:positionV relativeFrom="paragraph">
                  <wp:posOffset>1469731</wp:posOffset>
                </wp:positionV>
                <wp:extent cx="702699" cy="402249"/>
                <wp:effectExtent l="0" t="0" r="21590" b="17145"/>
                <wp:wrapNone/>
                <wp:docPr id="2052483909" name="Oval 2052483909"/>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1FD59BF" id="Oval 2052483909" o:spid="_x0000_s1026" style="position:absolute;margin-left:355.85pt;margin-top:115.75pt;width:55.35pt;height:31.6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" filled="f" strokecolor="red" strokeweight="1pt">
                <v:stroke joinstyle="miter"/>
              </v:oval>
            </w:pict>
          </mc:Fallback>
        </mc:AlternateContent>
      </w:r>
      <w:r>
        <w:rPr>
          <w:noProof/>
        </w:rPr>
        <mc:AlternateContent>
          <mc:Choice Requires="wps">
            <w:drawing>
              <wp:anchor distT="0" distB="0" distL="114300" distR="114300" simplePos="0" relativeHeight="251658277" behindDoc="0" locked="0" layoutInCell="1" allowOverlap="1" wp14:anchorId="3A682D36" wp14:editId="4F24C881">
                <wp:simplePos x="0" y="0"/>
                <wp:positionH relativeFrom="column">
                  <wp:posOffset>3557137</wp:posOffset>
                </wp:positionH>
                <wp:positionV relativeFrom="paragraph">
                  <wp:posOffset>1387504</wp:posOffset>
                </wp:positionV>
                <wp:extent cx="702699" cy="402249"/>
                <wp:effectExtent l="0" t="0" r="21590" b="17145"/>
                <wp:wrapNone/>
                <wp:docPr id="2052483904" name="Oval 2052483904"/>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CA38EA4" id="Oval 2052483904" o:spid="_x0000_s1026" style="position:absolute;margin-left:280.1pt;margin-top:109.25pt;width:55.35pt;height:31.6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" filled="f" strokecolor="red" strokeweight="1pt">
                <v:stroke joinstyle="miter"/>
              </v:oval>
            </w:pict>
          </mc:Fallback>
        </mc:AlternateContent>
      </w:r>
      <w:r>
        <w:rPr>
          <w:noProof/>
        </w:rPr>
        <mc:AlternateContent>
          <mc:Choice Requires="wps">
            <w:drawing>
              <wp:anchor distT="0" distB="0" distL="114300" distR="114300" simplePos="0" relativeHeight="251658276" behindDoc="0" locked="0" layoutInCell="1" allowOverlap="1" wp14:anchorId="3F6BAD27" wp14:editId="2126DF66">
                <wp:simplePos x="0" y="0"/>
                <wp:positionH relativeFrom="column">
                  <wp:posOffset>2567817</wp:posOffset>
                </wp:positionH>
                <wp:positionV relativeFrom="paragraph">
                  <wp:posOffset>1319084</wp:posOffset>
                </wp:positionV>
                <wp:extent cx="702699" cy="402249"/>
                <wp:effectExtent l="0" t="0" r="21590" b="17145"/>
                <wp:wrapNone/>
                <wp:docPr id="63" name="Oval 63"/>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8153D33" id="Oval 63" o:spid="_x0000_s1026" style="position:absolute;margin-left:202.2pt;margin-top:103.85pt;width:55.35pt;height:31.6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58275" behindDoc="0" locked="0" layoutInCell="1" allowOverlap="1" wp14:anchorId="364BBD23" wp14:editId="149E5634">
                <wp:simplePos x="0" y="0"/>
                <wp:positionH relativeFrom="column">
                  <wp:posOffset>1605659</wp:posOffset>
                </wp:positionH>
                <wp:positionV relativeFrom="paragraph">
                  <wp:posOffset>1258115</wp:posOffset>
                </wp:positionV>
                <wp:extent cx="702699" cy="402249"/>
                <wp:effectExtent l="0" t="0" r="21590" b="17145"/>
                <wp:wrapNone/>
                <wp:docPr id="2052483910" name="Oval 2052483910"/>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B02182E" id="Oval 58" o:spid="_x0000_s1026" style="position:absolute;margin-left:126.45pt;margin-top:99.05pt;width:55.35pt;height:31.6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" filled="f" strokecolor="red" strokeweight="1pt">
                <v:stroke joinstyle="miter"/>
              </v:oval>
            </w:pict>
          </mc:Fallback>
        </mc:AlternateContent>
      </w:r>
      <w:r>
        <w:rPr>
          <w:noProof/>
        </w:rPr>
        <mc:AlternateContent>
          <mc:Choice Requires="wps">
            <w:drawing>
              <wp:anchor distT="0" distB="0" distL="114300" distR="114300" simplePos="0" relativeHeight="251658274" behindDoc="0" locked="0" layoutInCell="1" allowOverlap="1" wp14:anchorId="60397D56" wp14:editId="27DD7896">
                <wp:simplePos x="0" y="0"/>
                <wp:positionH relativeFrom="column">
                  <wp:posOffset>716507</wp:posOffset>
                </wp:positionH>
                <wp:positionV relativeFrom="paragraph">
                  <wp:posOffset>1167253</wp:posOffset>
                </wp:positionV>
                <wp:extent cx="702699" cy="402249"/>
                <wp:effectExtent l="0" t="0" r="21590" b="17145"/>
                <wp:wrapNone/>
                <wp:docPr id="51" name="Oval 51"/>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F269481" id="Oval 51" o:spid="_x0000_s1026" style="position:absolute;margin-left:56.4pt;margin-top:91.9pt;width:55.35pt;height:31.6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" filled="f" strokecolor="red" strokeweight="1pt">
                <v:stroke joinstyle="miter"/>
              </v:oval>
            </w:pict>
          </mc:Fallback>
        </mc:AlternateContent>
      </w:r>
      <w:r>
        <w:rPr>
          <w:noProof/>
        </w:rPr>
        <w:drawing>
          <wp:inline distT="0" distB="0" distL="0" distR="0" wp14:anchorId="2F971B96" wp14:editId="4C9C819B">
            <wp:extent cx="5943600" cy="2722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22880"/>
                    </a:xfrm>
                    <a:prstGeom prst="rect">
                      <a:avLst/>
                    </a:prstGeom>
                  </pic:spPr>
                </pic:pic>
              </a:graphicData>
            </a:graphic>
          </wp:inline>
        </w:drawing>
      </w:r>
    </w:p>
    <w:p w14:paraId="61F4E892" w14:textId="56FB303E" w:rsidR="074BCC86" w:rsidRDefault="074BCC86" w:rsidP="009B7935">
      <w:pPr>
        <w:pStyle w:val="Change"/>
      </w:pPr>
    </w:p>
    <w:p w14:paraId="1C348CF9" w14:textId="38EA4C44" w:rsidR="004C5C35" w:rsidRDefault="004C5C35" w:rsidP="009B7935">
      <w:pPr>
        <w:pStyle w:val="Change"/>
      </w:pPr>
      <w:r>
        <w:t>The make and model of these plugs are listed below:</w:t>
      </w:r>
    </w:p>
    <w:tbl>
      <w:tblPr>
        <w:tblStyle w:val="TableGrid"/>
        <w:tblW w:w="0" w:type="auto"/>
        <w:tblLook w:val="04A0" w:firstRow="1" w:lastRow="0" w:firstColumn="1" w:lastColumn="0" w:noHBand="0" w:noVBand="1"/>
      </w:tblPr>
      <w:tblGrid>
        <w:gridCol w:w="1761"/>
        <w:gridCol w:w="3364"/>
      </w:tblGrid>
      <w:tr w:rsidR="004C5C35" w14:paraId="455EC48B" w14:textId="77777777" w:rsidTr="000E6CE4">
        <w:trPr>
          <w:cantSplit/>
        </w:trPr>
        <w:tc>
          <w:tcPr>
            <w:tcW w:w="1761" w:type="dxa"/>
          </w:tcPr>
          <w:p w14:paraId="0F4A55FC" w14:textId="77777777" w:rsidR="004C5C35" w:rsidRDefault="004C5C35" w:rsidP="009B7935">
            <w:pPr>
              <w:pStyle w:val="Change"/>
            </w:pPr>
            <w:r>
              <w:t>Make / Model:</w:t>
            </w:r>
          </w:p>
        </w:tc>
        <w:tc>
          <w:tcPr>
            <w:tcW w:w="3364" w:type="dxa"/>
          </w:tcPr>
          <w:p w14:paraId="31D14C09" w14:textId="5017AEA0" w:rsidR="004C5C35" w:rsidRPr="009B7935" w:rsidRDefault="004C5C35" w:rsidP="009B7935">
            <w:pPr>
              <w:pStyle w:val="Change"/>
            </w:pPr>
            <w:r w:rsidRPr="009B7935">
              <w:t xml:space="preserve">Molex </w:t>
            </w:r>
            <w:r w:rsidR="00DD625F" w:rsidRPr="009B7935">
              <w:t xml:space="preserve">/ </w:t>
            </w:r>
            <w:r w:rsidR="00E5118E" w:rsidRPr="009B7935">
              <w:t>43020</w:t>
            </w:r>
            <w:r w:rsidR="00BB2B5A" w:rsidRPr="009B7935">
              <w:t>2000</w:t>
            </w:r>
          </w:p>
        </w:tc>
      </w:tr>
      <w:tr w:rsidR="004C5C35" w14:paraId="75E0FA8E" w14:textId="77777777" w:rsidTr="000E6CE4">
        <w:trPr>
          <w:cantSplit/>
        </w:trPr>
        <w:tc>
          <w:tcPr>
            <w:tcW w:w="1761" w:type="dxa"/>
          </w:tcPr>
          <w:p w14:paraId="5FA6E914" w14:textId="77777777" w:rsidR="004C5C35" w:rsidRDefault="004C5C35" w:rsidP="009B7935">
            <w:pPr>
              <w:pStyle w:val="Change"/>
            </w:pPr>
            <w:r>
              <w:t>Ampacity:</w:t>
            </w:r>
          </w:p>
        </w:tc>
        <w:tc>
          <w:tcPr>
            <w:tcW w:w="3364" w:type="dxa"/>
          </w:tcPr>
          <w:p w14:paraId="21488347" w14:textId="752515DE" w:rsidR="004C5C35" w:rsidRPr="009B7935" w:rsidRDefault="00E5118E" w:rsidP="009B7935">
            <w:pPr>
              <w:pStyle w:val="Change"/>
            </w:pPr>
            <w:r w:rsidRPr="009B7935">
              <w:t>8</w:t>
            </w:r>
            <w:r w:rsidR="004C5C35" w:rsidRPr="009B7935">
              <w:t>A</w:t>
            </w:r>
            <w:r w:rsidR="00BB2B5A" w:rsidRPr="009B7935">
              <w:t xml:space="preserve"> (CSA)</w:t>
            </w:r>
          </w:p>
        </w:tc>
      </w:tr>
      <w:tr w:rsidR="004C5C35" w14:paraId="197FEBF2" w14:textId="77777777" w:rsidTr="000E6CE4">
        <w:trPr>
          <w:cantSplit/>
        </w:trPr>
        <w:tc>
          <w:tcPr>
            <w:tcW w:w="1761" w:type="dxa"/>
          </w:tcPr>
          <w:p w14:paraId="52F90987" w14:textId="77777777" w:rsidR="004C5C35" w:rsidRDefault="004C5C35" w:rsidP="009B7935">
            <w:pPr>
              <w:pStyle w:val="Change"/>
            </w:pPr>
            <w:r>
              <w:t>Voltage:</w:t>
            </w:r>
          </w:p>
        </w:tc>
        <w:tc>
          <w:tcPr>
            <w:tcW w:w="3364" w:type="dxa"/>
          </w:tcPr>
          <w:p w14:paraId="36EF6845" w14:textId="0E432957" w:rsidR="004C5C35" w:rsidRPr="009B7935" w:rsidRDefault="004C5C35" w:rsidP="009B7935">
            <w:pPr>
              <w:pStyle w:val="Change"/>
            </w:pPr>
            <w:r w:rsidRPr="009B7935">
              <w:t>600V</w:t>
            </w:r>
            <w:r w:rsidR="00BB2B5A" w:rsidRPr="009B7935">
              <w:t xml:space="preserve"> (CSA)</w:t>
            </w:r>
          </w:p>
        </w:tc>
      </w:tr>
      <w:tr w:rsidR="004C5C35" w14:paraId="1CC8250E" w14:textId="77777777" w:rsidTr="000E6CE4">
        <w:trPr>
          <w:cantSplit/>
        </w:trPr>
        <w:tc>
          <w:tcPr>
            <w:tcW w:w="1761" w:type="dxa"/>
          </w:tcPr>
          <w:p w14:paraId="5B8B6453" w14:textId="77777777" w:rsidR="004C5C35" w:rsidRDefault="004C5C35" w:rsidP="009B7935">
            <w:pPr>
              <w:pStyle w:val="Change"/>
            </w:pPr>
            <w:r>
              <w:t>Datasheet:</w:t>
            </w:r>
          </w:p>
        </w:tc>
        <w:tc>
          <w:tcPr>
            <w:tcW w:w="3364" w:type="dxa"/>
          </w:tcPr>
          <w:p w14:paraId="0D94B3F3" w14:textId="37732821" w:rsidR="004C5C35" w:rsidRDefault="00545D17" w:rsidP="009B7935">
            <w:pPr>
              <w:pStyle w:val="Change"/>
            </w:pPr>
            <w:hyperlink r:id="rId85">
              <w:r w:rsidR="004C5C35" w:rsidRPr="29BE9000">
                <w:rPr>
                  <w:rStyle w:val="Hyperlink"/>
                </w:rPr>
                <w:t>Datasheet</w:t>
              </w:r>
            </w:hyperlink>
          </w:p>
        </w:tc>
      </w:tr>
    </w:tbl>
    <w:p w14:paraId="33063F5B" w14:textId="77777777" w:rsidR="004C5C35" w:rsidRDefault="004C5C35" w:rsidP="074BCC86">
      <w:pPr>
        <w:pStyle w:val="Instructions"/>
      </w:pPr>
    </w:p>
    <w:p w14:paraId="592CFC70" w14:textId="77777777" w:rsidR="004C5C35" w:rsidRDefault="004C5C35" w:rsidP="074BCC86">
      <w:pPr>
        <w:pStyle w:val="Instructions"/>
      </w:pPr>
    </w:p>
    <w:p w14:paraId="198B90D7" w14:textId="77777777" w:rsidR="00EB0531" w:rsidRDefault="5B46F8AE" w:rsidP="00EB0531">
      <w:pPr>
        <w:pStyle w:val="Heading3"/>
      </w:pPr>
      <w:r>
        <w:t>Temperature Sensors</w:t>
      </w:r>
    </w:p>
    <w:tbl>
      <w:tblPr>
        <w:tblStyle w:val="TableGrid"/>
        <w:tblW w:w="0" w:type="auto"/>
        <w:tblLook w:val="04A0" w:firstRow="1" w:lastRow="0" w:firstColumn="1" w:lastColumn="0" w:noHBand="0" w:noVBand="1"/>
      </w:tblPr>
      <w:tblGrid>
        <w:gridCol w:w="2155"/>
        <w:gridCol w:w="3150"/>
      </w:tblGrid>
      <w:tr w:rsidR="000D34AD" w14:paraId="21DFAF1F" w14:textId="77777777" w:rsidTr="212488FE">
        <w:trPr>
          <w:cantSplit/>
        </w:trPr>
        <w:tc>
          <w:tcPr>
            <w:tcW w:w="2155" w:type="dxa"/>
          </w:tcPr>
          <w:p w14:paraId="35D39FF7" w14:textId="77777777" w:rsidR="000D34AD" w:rsidRDefault="000D34AD" w:rsidP="000D34AD">
            <w:pPr>
              <w:keepNext/>
            </w:pPr>
            <w:r>
              <w:t>Make / Model:</w:t>
            </w:r>
          </w:p>
        </w:tc>
        <w:tc>
          <w:tcPr>
            <w:tcW w:w="3150" w:type="dxa"/>
          </w:tcPr>
          <w:p w14:paraId="72AEEC3C" w14:textId="42ACEA34" w:rsidR="000D34AD" w:rsidRDefault="212488FE" w:rsidP="074BCC86">
            <w:pPr>
              <w:pStyle w:val="Instructions"/>
              <w:rPr>
                <w:color w:val="auto"/>
              </w:rPr>
            </w:pPr>
            <w:r w:rsidRPr="212488FE">
              <w:rPr>
                <w:color w:val="auto"/>
              </w:rPr>
              <w:t>Texas Instruments LM 135</w:t>
            </w:r>
          </w:p>
        </w:tc>
      </w:tr>
      <w:tr w:rsidR="000D34AD" w14:paraId="404A0CB2" w14:textId="77777777" w:rsidTr="212488FE">
        <w:trPr>
          <w:cantSplit/>
        </w:trPr>
        <w:tc>
          <w:tcPr>
            <w:tcW w:w="2155" w:type="dxa"/>
          </w:tcPr>
          <w:p w14:paraId="58EFD4DD" w14:textId="77777777" w:rsidR="000D34AD" w:rsidRDefault="000D34AD" w:rsidP="000D34AD">
            <w:pPr>
              <w:keepNext/>
            </w:pPr>
            <w:r>
              <w:t>Accuracy of sensor:</w:t>
            </w:r>
          </w:p>
        </w:tc>
        <w:tc>
          <w:tcPr>
            <w:tcW w:w="3150" w:type="dxa"/>
          </w:tcPr>
          <w:p w14:paraId="3002004F" w14:textId="0BC0063F" w:rsidR="000D34AD" w:rsidRDefault="212488FE" w:rsidP="074BCC86">
            <w:pPr>
              <w:pStyle w:val="Instructions"/>
              <w:rPr>
                <w:color w:val="auto"/>
              </w:rPr>
            </w:pPr>
            <w:r w:rsidRPr="212488FE">
              <w:rPr>
                <w:color w:val="auto"/>
              </w:rPr>
              <w:t>1°C when in operating range of –20C to 60C</w:t>
            </w:r>
          </w:p>
        </w:tc>
      </w:tr>
      <w:tr w:rsidR="000D34AD" w14:paraId="5EDAC1A5" w14:textId="77777777" w:rsidTr="212488FE">
        <w:trPr>
          <w:cantSplit/>
        </w:trPr>
        <w:tc>
          <w:tcPr>
            <w:tcW w:w="2155" w:type="dxa"/>
          </w:tcPr>
          <w:p w14:paraId="1A6371AB" w14:textId="77777777" w:rsidR="000D34AD" w:rsidRDefault="000D34AD" w:rsidP="000D34AD">
            <w:pPr>
              <w:keepNext/>
            </w:pPr>
            <w:r>
              <w:t>Datasheet:</w:t>
            </w:r>
          </w:p>
        </w:tc>
        <w:tc>
          <w:tcPr>
            <w:tcW w:w="3150" w:type="dxa"/>
          </w:tcPr>
          <w:p w14:paraId="73400E80" w14:textId="57D743F1" w:rsidR="000D34AD" w:rsidRDefault="00545D17" w:rsidP="002C6FEB">
            <w:pPr>
              <w:pStyle w:val="Instructions"/>
            </w:pPr>
            <w:hyperlink r:id="rId86">
              <w:r w:rsidR="212488FE" w:rsidRPr="212488FE">
                <w:rPr>
                  <w:rStyle w:val="Hyperlink"/>
                </w:rPr>
                <w:t>Datasheet</w:t>
              </w:r>
            </w:hyperlink>
          </w:p>
        </w:tc>
      </w:tr>
      <w:tr w:rsidR="000D34AD" w14:paraId="41F26E32" w14:textId="77777777" w:rsidTr="212488FE">
        <w:trPr>
          <w:cantSplit/>
        </w:trPr>
        <w:tc>
          <w:tcPr>
            <w:tcW w:w="2155" w:type="dxa"/>
          </w:tcPr>
          <w:p w14:paraId="342C214F" w14:textId="77777777" w:rsidR="000D34AD" w:rsidRDefault="000D34AD" w:rsidP="000D34AD">
            <w:pPr>
              <w:keepNext/>
            </w:pPr>
            <w:r>
              <w:t># of sensors:</w:t>
            </w:r>
          </w:p>
        </w:tc>
        <w:tc>
          <w:tcPr>
            <w:tcW w:w="3150" w:type="dxa"/>
          </w:tcPr>
          <w:p w14:paraId="5007C906" w14:textId="55926D7B" w:rsidR="000D34AD" w:rsidRDefault="212488FE" w:rsidP="074BCC86">
            <w:pPr>
              <w:pStyle w:val="Instructions"/>
              <w:rPr>
                <w:color w:val="auto"/>
              </w:rPr>
            </w:pPr>
            <w:r w:rsidRPr="212488FE">
              <w:rPr>
                <w:color w:val="auto"/>
              </w:rPr>
              <w:t>40</w:t>
            </w:r>
          </w:p>
        </w:tc>
      </w:tr>
      <w:tr w:rsidR="000D34AD" w14:paraId="7EE64D05" w14:textId="77777777" w:rsidTr="212488FE">
        <w:trPr>
          <w:cantSplit/>
        </w:trPr>
        <w:tc>
          <w:tcPr>
            <w:tcW w:w="2155" w:type="dxa"/>
          </w:tcPr>
          <w:p w14:paraId="3B704E33" w14:textId="77777777" w:rsidR="000D34AD" w:rsidRDefault="000D34AD" w:rsidP="000D34AD">
            <w:pPr>
              <w:keepNext/>
            </w:pPr>
            <w:r>
              <w:t>% of cells sensed:</w:t>
            </w:r>
          </w:p>
        </w:tc>
        <w:tc>
          <w:tcPr>
            <w:tcW w:w="3150" w:type="dxa"/>
          </w:tcPr>
          <w:p w14:paraId="3A174C5D" w14:textId="2B17391F" w:rsidR="000D34AD" w:rsidRDefault="212488FE" w:rsidP="074BCC86">
            <w:pPr>
              <w:pStyle w:val="Instructions"/>
              <w:rPr>
                <w:color w:val="auto"/>
              </w:rPr>
            </w:pPr>
            <w:r w:rsidRPr="212488FE">
              <w:rPr>
                <w:color w:val="auto"/>
              </w:rPr>
              <w:t>42%</w:t>
            </w:r>
          </w:p>
        </w:tc>
      </w:tr>
    </w:tbl>
    <w:p w14:paraId="0EEDC197" w14:textId="305F6EEC" w:rsidR="00B130E2" w:rsidRPr="00653B6B" w:rsidRDefault="000D34AD" w:rsidP="000D34AD">
      <w:pPr>
        <w:pStyle w:val="Caption"/>
      </w:pPr>
      <w:bookmarkStart w:id="280" w:name="_Toc535246759"/>
      <w:bookmarkStart w:id="281" w:name="_Toc535248646"/>
      <w:bookmarkStart w:id="282" w:name="_Toc8806302"/>
      <w:r>
        <w:t xml:space="preserve">Table </w:t>
      </w:r>
      <w:r w:rsidR="00342836" w:rsidRPr="074BCC86">
        <w:rPr>
          <w:color w:val="2B579A"/>
          <w:shd w:val="clear" w:color="auto" w:fill="E6E6E6"/>
        </w:rPr>
        <w:fldChar w:fldCharType="begin"/>
      </w:r>
      <w:r w:rsidR="00342836">
        <w:rPr>
          <w:noProof/>
        </w:rPr>
        <w:instrText xml:space="preserve"> STYLEREF 1 \s </w:instrText>
      </w:r>
      <w:r w:rsidR="00342836" w:rsidRPr="074BCC86">
        <w:rPr>
          <w:noProof/>
          <w:color w:val="2B579A"/>
          <w:shd w:val="clear" w:color="auto" w:fill="E6E6E6"/>
        </w:rPr>
        <w:fldChar w:fldCharType="separate"/>
      </w:r>
      <w:r w:rsidR="00492221">
        <w:rPr>
          <w:noProof/>
        </w:rPr>
        <w:t>5</w:t>
      </w:r>
      <w:r w:rsidR="00342836" w:rsidRPr="074BCC86">
        <w:rPr>
          <w:color w:val="2B579A"/>
          <w:shd w:val="clear" w:color="auto" w:fill="E6E6E6"/>
        </w:rPr>
        <w:fldChar w:fldCharType="end"/>
      </w:r>
      <w:r w:rsidR="00944031">
        <w:noBreakHyphen/>
      </w:r>
      <w:r w:rsidR="00342836" w:rsidRPr="074BCC86">
        <w:rPr>
          <w:color w:val="2B579A"/>
          <w:shd w:val="clear" w:color="auto" w:fill="E6E6E6"/>
        </w:rPr>
        <w:fldChar w:fldCharType="begin"/>
      </w:r>
      <w:r w:rsidR="00342836">
        <w:rPr>
          <w:noProof/>
        </w:rPr>
        <w:instrText xml:space="preserve"> SEQ Table \* ARABIC \s 1 </w:instrText>
      </w:r>
      <w:r w:rsidR="00342836" w:rsidRPr="074BCC86">
        <w:rPr>
          <w:noProof/>
          <w:color w:val="2B579A"/>
          <w:shd w:val="clear" w:color="auto" w:fill="E6E6E6"/>
        </w:rPr>
        <w:fldChar w:fldCharType="separate"/>
      </w:r>
      <w:r w:rsidR="00492221">
        <w:rPr>
          <w:noProof/>
        </w:rPr>
        <w:t>6</w:t>
      </w:r>
      <w:r w:rsidR="00342836" w:rsidRPr="074BCC86">
        <w:rPr>
          <w:color w:val="2B579A"/>
          <w:shd w:val="clear" w:color="auto" w:fill="E6E6E6"/>
        </w:rPr>
        <w:fldChar w:fldCharType="end"/>
      </w:r>
      <w:r>
        <w:t xml:space="preserve"> - Temperature Sensor Specifications</w:t>
      </w:r>
      <w:bookmarkEnd w:id="280"/>
      <w:bookmarkEnd w:id="281"/>
      <w:bookmarkEnd w:id="282"/>
    </w:p>
    <w:p w14:paraId="539366BE" w14:textId="77777777" w:rsidR="00AC57C0" w:rsidRDefault="074BCC86" w:rsidP="00AC57C0">
      <w:pPr>
        <w:keepNext/>
        <w:jc w:val="center"/>
      </w:pPr>
      <w:r>
        <w:rPr>
          <w:noProof/>
          <w:lang w:val="en-CA" w:eastAsia="en-CA"/>
        </w:rPr>
        <w:drawing>
          <wp:inline distT="0" distB="0" distL="0" distR="0" wp14:anchorId="53BCCAC3" wp14:editId="6C801423">
            <wp:extent cx="3143397" cy="2089049"/>
            <wp:effectExtent l="0" t="0" r="0" b="0"/>
            <wp:docPr id="395611641" name="Picture 39561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143397" cy="2089049"/>
                    </a:xfrm>
                    <a:prstGeom prst="rect">
                      <a:avLst/>
                    </a:prstGeom>
                  </pic:spPr>
                </pic:pic>
              </a:graphicData>
            </a:graphic>
          </wp:inline>
        </w:drawing>
      </w:r>
    </w:p>
    <w:p w14:paraId="741E3B19" w14:textId="58FA5BD0" w:rsidR="00AC57C0" w:rsidRPr="00653B6B" w:rsidRDefault="00AC57C0" w:rsidP="00AC57C0">
      <w:pPr>
        <w:pStyle w:val="Caption"/>
      </w:pPr>
      <w:bookmarkStart w:id="283" w:name="_Toc535248175"/>
      <w:bookmarkStart w:id="284" w:name="_Toc535248939"/>
      <w:bookmarkStart w:id="285" w:name="_Toc535249101"/>
      <w:bookmarkStart w:id="286" w:name="_Toc8806343"/>
      <w:r>
        <w:t xml:space="preserve">Figure </w:t>
      </w:r>
      <w:r>
        <w:fldChar w:fldCharType="begin"/>
      </w:r>
      <w:r>
        <w:rPr>
          <w:noProof/>
        </w:rPr>
        <w:instrText xml:space="preserve"> STYLEREF 1 \s </w:instrText>
      </w:r>
      <w:r>
        <w:fldChar w:fldCharType="separate"/>
      </w:r>
      <w:r w:rsidR="0013073A">
        <w:rPr>
          <w:noProof/>
        </w:rPr>
        <w:t>5</w:t>
      </w:r>
      <w:r>
        <w:fldChar w:fldCharType="end"/>
      </w:r>
      <w:r>
        <w:noBreakHyphen/>
      </w:r>
      <w:r>
        <w:fldChar w:fldCharType="begin"/>
      </w:r>
      <w:r>
        <w:rPr>
          <w:noProof/>
        </w:rPr>
        <w:instrText xml:space="preserve"> SEQ Figure \* ARABIC \s 1 </w:instrText>
      </w:r>
      <w:r>
        <w:fldChar w:fldCharType="separate"/>
      </w:r>
      <w:r w:rsidR="0013073A">
        <w:rPr>
          <w:noProof/>
        </w:rPr>
        <w:t>17</w:t>
      </w:r>
      <w:r>
        <w:fldChar w:fldCharType="end"/>
      </w:r>
      <w:r>
        <w:t xml:space="preserve"> – Temperature Sensor </w:t>
      </w:r>
      <w:r w:rsidR="0027460B">
        <w:t>Output</w:t>
      </w:r>
      <w:bookmarkEnd w:id="283"/>
      <w:bookmarkEnd w:id="284"/>
      <w:bookmarkEnd w:id="285"/>
      <w:bookmarkEnd w:id="286"/>
    </w:p>
    <w:p w14:paraId="7367BB83" w14:textId="6DF7B97A" w:rsidR="074BCC86" w:rsidRDefault="074BCC86" w:rsidP="007814B0">
      <w:pPr>
        <w:keepNext/>
        <w:jc w:val="center"/>
      </w:pPr>
      <w:r>
        <w:rPr>
          <w:noProof/>
          <w:lang w:val="en-CA" w:eastAsia="en-CA"/>
        </w:rPr>
        <w:lastRenderedPageBreak/>
        <w:drawing>
          <wp:inline distT="0" distB="0" distL="0" distR="0" wp14:anchorId="6C13D956" wp14:editId="1FA532D2">
            <wp:extent cx="2034199" cy="1551076"/>
            <wp:effectExtent l="0" t="0" r="4445" b="0"/>
            <wp:docPr id="1199229980" name="Picture 119922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40428" cy="1555825"/>
                    </a:xfrm>
                    <a:prstGeom prst="rect">
                      <a:avLst/>
                    </a:prstGeom>
                  </pic:spPr>
                </pic:pic>
              </a:graphicData>
            </a:graphic>
          </wp:inline>
        </w:drawing>
      </w:r>
    </w:p>
    <w:p w14:paraId="246DE966" w14:textId="472EAB50" w:rsidR="007814B0" w:rsidRPr="00653B6B" w:rsidRDefault="007814B0" w:rsidP="007814B0">
      <w:pPr>
        <w:pStyle w:val="Caption"/>
      </w:pPr>
      <w:bookmarkStart w:id="287" w:name="_Toc535248940"/>
      <w:bookmarkStart w:id="288" w:name="_Toc535249102"/>
      <w:bookmarkStart w:id="289" w:name="_Toc8806344"/>
      <w:r>
        <w:t xml:space="preserve">Figure </w:t>
      </w:r>
      <w:r>
        <w:fldChar w:fldCharType="begin"/>
      </w:r>
      <w:r>
        <w:rPr>
          <w:noProof/>
        </w:rPr>
        <w:instrText xml:space="preserve"> STYLEREF 1 \s </w:instrText>
      </w:r>
      <w:r>
        <w:fldChar w:fldCharType="separate"/>
      </w:r>
      <w:r w:rsidR="0013073A">
        <w:rPr>
          <w:noProof/>
        </w:rPr>
        <w:t>5</w:t>
      </w:r>
      <w:r>
        <w:fldChar w:fldCharType="end"/>
      </w:r>
      <w:r>
        <w:noBreakHyphen/>
      </w:r>
      <w:r>
        <w:fldChar w:fldCharType="begin"/>
      </w:r>
      <w:r>
        <w:rPr>
          <w:noProof/>
        </w:rPr>
        <w:instrText xml:space="preserve"> SEQ Figure \* ARABIC \s 1 </w:instrText>
      </w:r>
      <w:r>
        <w:fldChar w:fldCharType="separate"/>
      </w:r>
      <w:r w:rsidR="0013073A">
        <w:rPr>
          <w:noProof/>
        </w:rPr>
        <w:t>18</w:t>
      </w:r>
      <w:r>
        <w:fldChar w:fldCharType="end"/>
      </w:r>
      <w:r>
        <w:t xml:space="preserve"> – Temperature Sensor Configuration</w:t>
      </w:r>
      <w:bookmarkEnd w:id="287"/>
      <w:bookmarkEnd w:id="288"/>
      <w:bookmarkEnd w:id="289"/>
    </w:p>
    <w:p w14:paraId="1371CB9C" w14:textId="77777777" w:rsidR="00B130E2" w:rsidRDefault="5B46F8AE" w:rsidP="00B130E2">
      <w:pPr>
        <w:pStyle w:val="Heading3"/>
      </w:pPr>
      <w:r>
        <w:t>Temperature Sensor Location</w:t>
      </w:r>
    </w:p>
    <w:p w14:paraId="69906D6D" w14:textId="70C36CC3" w:rsidR="074BCC86" w:rsidRDefault="074BCC86" w:rsidP="074BCC86">
      <w:r w:rsidRPr="074BCC86">
        <w:t xml:space="preserve">The temperature sensors are directly built into the modules purchased from </w:t>
      </w:r>
      <w:proofErr w:type="spellStart"/>
      <w:r w:rsidRPr="074BCC86">
        <w:t>Energus</w:t>
      </w:r>
      <w:proofErr w:type="spellEnd"/>
      <w:r w:rsidRPr="074BCC86">
        <w:t xml:space="preserve">. The temperature sensors are directly mounted to the negative terminals of each cell and are </w:t>
      </w:r>
      <w:proofErr w:type="spellStart"/>
      <w:r w:rsidRPr="074BCC86">
        <w:t>OR’d</w:t>
      </w:r>
      <w:proofErr w:type="spellEnd"/>
      <w:r w:rsidRPr="074BCC86">
        <w:t xml:space="preserve"> together to provide the highest temperature via to analog pins on the outside of each module. An image outlining this connection is shown below which is representative of the connection type, but not our specific modules.</w:t>
      </w:r>
    </w:p>
    <w:p w14:paraId="16232738" w14:textId="7345F1B2" w:rsidR="000D34AD" w:rsidRDefault="000D34AD" w:rsidP="000D34AD">
      <w:pPr>
        <w:pStyle w:val="Instructions"/>
      </w:pPr>
    </w:p>
    <w:p w14:paraId="3E0C75F5" w14:textId="50CC3E2E" w:rsidR="074BCC86" w:rsidRDefault="074BCC86" w:rsidP="074BCC86">
      <w:pPr>
        <w:pStyle w:val="Instructions"/>
      </w:pPr>
      <w:r>
        <w:rPr>
          <w:noProof/>
          <w:lang w:val="en-CA" w:eastAsia="en-CA"/>
        </w:rPr>
        <w:drawing>
          <wp:inline distT="0" distB="0" distL="0" distR="0" wp14:anchorId="75197369" wp14:editId="55551B8C">
            <wp:extent cx="2705100" cy="2530396"/>
            <wp:effectExtent l="0" t="0" r="0" b="0"/>
            <wp:docPr id="1871554794" name="Picture 187155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705100" cy="2530396"/>
                    </a:xfrm>
                    <a:prstGeom prst="rect">
                      <a:avLst/>
                    </a:prstGeom>
                  </pic:spPr>
                </pic:pic>
              </a:graphicData>
            </a:graphic>
          </wp:inline>
        </w:drawing>
      </w:r>
    </w:p>
    <w:p w14:paraId="3C115B1E" w14:textId="204BE07E" w:rsidR="00944031" w:rsidRPr="000D34AD" w:rsidRDefault="00944031" w:rsidP="00944031">
      <w:pPr>
        <w:pStyle w:val="Caption"/>
      </w:pPr>
      <w:bookmarkStart w:id="290" w:name="_Toc494397992"/>
      <w:bookmarkStart w:id="291" w:name="_Toc535246937"/>
      <w:bookmarkStart w:id="292" w:name="_Toc535248176"/>
      <w:bookmarkStart w:id="293" w:name="_Toc535248941"/>
      <w:bookmarkStart w:id="294" w:name="_Toc535249103"/>
      <w:bookmarkStart w:id="295" w:name="_Toc8806345"/>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19</w:t>
      </w:r>
      <w:r w:rsidR="00342836">
        <w:fldChar w:fldCharType="end"/>
      </w:r>
      <w:r>
        <w:t xml:space="preserve"> - Location of Temperature Sensors</w:t>
      </w:r>
      <w:bookmarkEnd w:id="290"/>
      <w:bookmarkEnd w:id="291"/>
      <w:bookmarkEnd w:id="292"/>
      <w:bookmarkEnd w:id="293"/>
      <w:bookmarkEnd w:id="294"/>
      <w:bookmarkEnd w:id="295"/>
    </w:p>
    <w:p w14:paraId="17495006" w14:textId="77777777" w:rsidR="00EB0531" w:rsidRPr="00653B6B" w:rsidRDefault="5B46F8AE" w:rsidP="00EB0531">
      <w:pPr>
        <w:pStyle w:val="Heading3"/>
      </w:pPr>
      <w:r>
        <w:t>BMS Voltage Sense Leads</w:t>
      </w:r>
    </w:p>
    <w:p w14:paraId="26AE0CE2" w14:textId="3313859B" w:rsidR="074BCC86" w:rsidRDefault="212488FE" w:rsidP="074BCC86">
      <w:pPr>
        <w:pStyle w:val="Instructions"/>
      </w:pPr>
      <w:r w:rsidRPr="212488FE">
        <w:rPr>
          <w:color w:val="000000" w:themeColor="text1"/>
        </w:rPr>
        <w:t>The voltage sense leads are attached to the cells via a M5 bolt placed on top of the busbar connection to each parallel string of cells. The M5 bolt will clamp the busbar and voltage sense lead together and be positively retained via a tab washer. See below for a view of this connection.</w:t>
      </w:r>
    </w:p>
    <w:p w14:paraId="463E92F1" w14:textId="2FBCA4B8" w:rsidR="00EA1B0D" w:rsidRDefault="212488FE" w:rsidP="00EA1B0D">
      <w:pPr>
        <w:pStyle w:val="Instructions"/>
        <w:keepNext/>
      </w:pPr>
      <w:r w:rsidRPr="212488FE">
        <w:rPr>
          <w:color w:val="FF0000"/>
        </w:rPr>
        <w:lastRenderedPageBreak/>
        <w:t xml:space="preserve"> </w:t>
      </w:r>
      <w:r w:rsidR="00AA6147">
        <w:rPr>
          <w:noProof/>
        </w:rPr>
        <w:drawing>
          <wp:inline distT="0" distB="0" distL="0" distR="0" wp14:anchorId="69DE67D8" wp14:editId="0D111A7D">
            <wp:extent cx="5943600" cy="4162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62425"/>
                    </a:xfrm>
                    <a:prstGeom prst="rect">
                      <a:avLst/>
                    </a:prstGeom>
                  </pic:spPr>
                </pic:pic>
              </a:graphicData>
            </a:graphic>
          </wp:inline>
        </w:drawing>
      </w:r>
    </w:p>
    <w:p w14:paraId="2759FC26" w14:textId="5114FDCC" w:rsidR="00B130E2" w:rsidRPr="00AA6147" w:rsidRDefault="00985756" w:rsidP="00985756">
      <w:pPr>
        <w:pStyle w:val="Caption"/>
        <w:rPr>
          <w:color w:val="FF0000"/>
        </w:rPr>
      </w:pPr>
      <w:bookmarkStart w:id="296" w:name="_Toc535248177"/>
      <w:bookmarkStart w:id="297" w:name="_Toc535248942"/>
      <w:bookmarkStart w:id="298" w:name="_Toc535249104"/>
      <w:bookmarkStart w:id="299" w:name="_Toc8806346"/>
      <w:r w:rsidRPr="00AA6147">
        <w:rPr>
          <w:color w:val="FF0000"/>
        </w:rPr>
        <w:t xml:space="preserve">Figure </w:t>
      </w:r>
      <w:r>
        <w:rPr>
          <w:color w:val="FF0000"/>
        </w:rPr>
        <w:fldChar w:fldCharType="begin"/>
      </w:r>
      <w:r w:rsidRPr="00AA6147">
        <w:rPr>
          <w:noProof/>
          <w:color w:val="FF0000"/>
        </w:rPr>
        <w:instrText xml:space="preserve"> STYLEREF 1 \s </w:instrText>
      </w:r>
      <w:r>
        <w:rPr>
          <w:color w:val="FF0000"/>
        </w:rPr>
        <w:fldChar w:fldCharType="separate"/>
      </w:r>
      <w:r w:rsidR="0013073A">
        <w:rPr>
          <w:noProof/>
          <w:color w:val="FF0000"/>
        </w:rPr>
        <w:t>5</w:t>
      </w:r>
      <w:r>
        <w:rPr>
          <w:color w:val="FF0000"/>
        </w:rPr>
        <w:fldChar w:fldCharType="end"/>
      </w:r>
      <w:r w:rsidRPr="00AA6147">
        <w:rPr>
          <w:color w:val="FF0000"/>
        </w:rPr>
        <w:noBreakHyphen/>
      </w:r>
      <w:r>
        <w:rPr>
          <w:color w:val="FF0000"/>
        </w:rPr>
        <w:fldChar w:fldCharType="begin"/>
      </w:r>
      <w:r w:rsidRPr="00AA6147">
        <w:rPr>
          <w:noProof/>
          <w:color w:val="FF0000"/>
        </w:rPr>
        <w:instrText xml:space="preserve"> SEQ Figure \* ARABIC \s 1 </w:instrText>
      </w:r>
      <w:r>
        <w:rPr>
          <w:color w:val="FF0000"/>
        </w:rPr>
        <w:fldChar w:fldCharType="separate"/>
      </w:r>
      <w:r w:rsidR="0013073A">
        <w:rPr>
          <w:noProof/>
          <w:color w:val="FF0000"/>
        </w:rPr>
        <w:t>20</w:t>
      </w:r>
      <w:r>
        <w:rPr>
          <w:color w:val="FF0000"/>
        </w:rPr>
        <w:fldChar w:fldCharType="end"/>
      </w:r>
      <w:r w:rsidRPr="00AA6147">
        <w:rPr>
          <w:color w:val="FF0000"/>
        </w:rPr>
        <w:t xml:space="preserve"> – Voltage Sense Leads</w:t>
      </w:r>
      <w:bookmarkEnd w:id="296"/>
      <w:bookmarkEnd w:id="297"/>
      <w:bookmarkEnd w:id="298"/>
      <w:bookmarkEnd w:id="299"/>
    </w:p>
    <w:p w14:paraId="587ED3F6" w14:textId="77777777" w:rsidR="00EB0531" w:rsidRPr="00653B6B" w:rsidRDefault="5B46F8AE" w:rsidP="00EB0531">
      <w:pPr>
        <w:pStyle w:val="Heading3"/>
      </w:pPr>
      <w:r>
        <w:t>BMS Voltage Sense Lead Overcurrent Protection</w:t>
      </w:r>
    </w:p>
    <w:p w14:paraId="029D134E" w14:textId="28D02BD4" w:rsidR="007E5BA9" w:rsidRPr="00462D8F" w:rsidRDefault="000E270B" w:rsidP="00462D8F">
      <w:pPr>
        <w:pStyle w:val="Change"/>
      </w:pPr>
      <w:r w:rsidRPr="00462D8F">
        <w:t xml:space="preserve">The Voltage Sense leads are over current protected by </w:t>
      </w:r>
      <w:r w:rsidR="00BA71A4" w:rsidRPr="00462D8F">
        <w:t>an in-line axial fuse (TR2-S505H-V-3.15-R)</w:t>
      </w:r>
      <w:r w:rsidR="008E1B6B" w:rsidRPr="00462D8F">
        <w:t xml:space="preserve">. </w:t>
      </w:r>
      <w:r w:rsidR="00BA71A4" w:rsidRPr="00462D8F">
        <w:t xml:space="preserve">The fuses are </w:t>
      </w:r>
      <w:r w:rsidR="00B40FB0" w:rsidRPr="00462D8F">
        <w:t xml:space="preserve">placed on the cell segment boards above the cells which </w:t>
      </w:r>
      <w:r w:rsidR="00A548A1" w:rsidRPr="00462D8F">
        <w:t xml:space="preserve">make direct connections to each of the cell modules below it. </w:t>
      </w:r>
      <w:r w:rsidR="212488FE" w:rsidRPr="00462D8F">
        <w:t xml:space="preserve">The sense </w:t>
      </w:r>
      <w:r w:rsidR="00A548A1" w:rsidRPr="00462D8F">
        <w:t>leads that run to the AMS are</w:t>
      </w:r>
      <w:r w:rsidR="007E3562" w:rsidRPr="00462D8F">
        <w:t xml:space="preserve"> size 1</w:t>
      </w:r>
      <w:r w:rsidR="00A548A1" w:rsidRPr="00462D8F">
        <w:t>6</w:t>
      </w:r>
      <w:r w:rsidR="00155CCE" w:rsidRPr="00462D8F">
        <w:t>AWG wire with an ampacity of 1</w:t>
      </w:r>
      <w:r w:rsidR="00315D6F" w:rsidRPr="00462D8F">
        <w:t>3</w:t>
      </w:r>
      <w:r w:rsidR="00155CCE" w:rsidRPr="00462D8F">
        <w:t xml:space="preserve"> amps.</w:t>
      </w:r>
      <w:r w:rsidR="00351E4B" w:rsidRPr="00462D8F">
        <w:t xml:space="preserve"> To protect </w:t>
      </w:r>
      <w:r w:rsidR="00462D8F" w:rsidRPr="00462D8F">
        <w:t xml:space="preserve">the </w:t>
      </w:r>
      <w:proofErr w:type="gramStart"/>
      <w:r w:rsidR="00462D8F" w:rsidRPr="00462D8F">
        <w:t>sense</w:t>
      </w:r>
      <w:proofErr w:type="gramEnd"/>
      <w:r w:rsidR="00462D8F" w:rsidRPr="00462D8F">
        <w:t xml:space="preserve"> lead</w:t>
      </w:r>
      <w:r w:rsidR="00315D6F" w:rsidRPr="00462D8F">
        <w:t xml:space="preserve"> the mentioned 3.15 amp fuse was used. It is rated for 400V</w:t>
      </w:r>
      <w:r w:rsidR="00462D8F" w:rsidRPr="00462D8F">
        <w:t>DC and 600VAC</w:t>
      </w:r>
      <w:r w:rsidR="00315D6F" w:rsidRPr="00462D8F">
        <w:t>.</w:t>
      </w:r>
    </w:p>
    <w:p w14:paraId="5877592B" w14:textId="77777777" w:rsidR="00EB0531" w:rsidRDefault="5B46F8AE" w:rsidP="00EB0531">
      <w:pPr>
        <w:pStyle w:val="Heading3"/>
      </w:pPr>
      <w:r>
        <w:t>BMS Limits</w:t>
      </w:r>
    </w:p>
    <w:tbl>
      <w:tblPr>
        <w:tblStyle w:val="TableGrid"/>
        <w:tblW w:w="6413" w:type="dxa"/>
        <w:tblLook w:val="04A0" w:firstRow="1" w:lastRow="0" w:firstColumn="1" w:lastColumn="0" w:noHBand="0" w:noVBand="1"/>
      </w:tblPr>
      <w:tblGrid>
        <w:gridCol w:w="2138"/>
        <w:gridCol w:w="4275"/>
      </w:tblGrid>
      <w:tr w:rsidR="000D34AD" w14:paraId="69E949F2" w14:textId="77777777" w:rsidTr="212488FE">
        <w:trPr>
          <w:cantSplit/>
        </w:trPr>
        <w:tc>
          <w:tcPr>
            <w:tcW w:w="2138" w:type="dxa"/>
          </w:tcPr>
          <w:p w14:paraId="64E1D951" w14:textId="77777777" w:rsidR="000D34AD" w:rsidRDefault="000D34AD" w:rsidP="000D34AD">
            <w:pPr>
              <w:keepNext/>
            </w:pPr>
            <w:r>
              <w:t>Max Cell Voltage:</w:t>
            </w:r>
          </w:p>
        </w:tc>
        <w:tc>
          <w:tcPr>
            <w:tcW w:w="4275" w:type="dxa"/>
          </w:tcPr>
          <w:p w14:paraId="1829A0B3" w14:textId="539EC071" w:rsidR="000D34AD" w:rsidRDefault="212488FE" w:rsidP="4152B347">
            <w:pPr>
              <w:pStyle w:val="Instructions"/>
              <w:rPr>
                <w:color w:val="auto"/>
              </w:rPr>
            </w:pPr>
            <w:r w:rsidRPr="212488FE">
              <w:rPr>
                <w:color w:val="auto"/>
              </w:rPr>
              <w:t>4.2V - 0.1mV (for error) – 0.2mV (for FOS)</w:t>
            </w:r>
          </w:p>
        </w:tc>
      </w:tr>
      <w:tr w:rsidR="000D34AD" w14:paraId="71D4AA9F" w14:textId="77777777" w:rsidTr="212488FE">
        <w:trPr>
          <w:cantSplit/>
        </w:trPr>
        <w:tc>
          <w:tcPr>
            <w:tcW w:w="2138" w:type="dxa"/>
          </w:tcPr>
          <w:p w14:paraId="0ECAF802" w14:textId="77777777" w:rsidR="000D34AD" w:rsidRDefault="000D34AD" w:rsidP="000D34AD">
            <w:pPr>
              <w:keepNext/>
            </w:pPr>
            <w:r>
              <w:t>Min Cell Voltage:</w:t>
            </w:r>
          </w:p>
        </w:tc>
        <w:tc>
          <w:tcPr>
            <w:tcW w:w="4275" w:type="dxa"/>
          </w:tcPr>
          <w:p w14:paraId="02F0454F" w14:textId="735CEF25" w:rsidR="000D34AD" w:rsidRDefault="212488FE" w:rsidP="4152B347">
            <w:pPr>
              <w:pStyle w:val="Instructions"/>
              <w:rPr>
                <w:color w:val="auto"/>
              </w:rPr>
            </w:pPr>
            <w:r w:rsidRPr="212488FE">
              <w:rPr>
                <w:color w:val="auto"/>
              </w:rPr>
              <w:t>2.5V - 0.1mV (for error) + 0.2mV (for FOS)</w:t>
            </w:r>
          </w:p>
        </w:tc>
      </w:tr>
      <w:tr w:rsidR="000D34AD" w14:paraId="704EF31E" w14:textId="77777777" w:rsidTr="212488FE">
        <w:trPr>
          <w:cantSplit/>
        </w:trPr>
        <w:tc>
          <w:tcPr>
            <w:tcW w:w="2138" w:type="dxa"/>
          </w:tcPr>
          <w:p w14:paraId="5DD1FB85" w14:textId="77777777" w:rsidR="000D34AD" w:rsidRDefault="000D34AD" w:rsidP="000D34AD">
            <w:pPr>
              <w:keepNext/>
            </w:pPr>
            <w:r>
              <w:t>Max Temperature:</w:t>
            </w:r>
          </w:p>
        </w:tc>
        <w:tc>
          <w:tcPr>
            <w:tcW w:w="4275" w:type="dxa"/>
          </w:tcPr>
          <w:p w14:paraId="776EA7DA" w14:textId="54002B34" w:rsidR="000D34AD" w:rsidRDefault="212488FE" w:rsidP="4152B347">
            <w:pPr>
              <w:pStyle w:val="Instructions"/>
              <w:rPr>
                <w:color w:val="auto"/>
              </w:rPr>
            </w:pPr>
            <w:r w:rsidRPr="212488FE">
              <w:rPr>
                <w:color w:val="auto"/>
              </w:rPr>
              <w:t>59°C (for discharge) 49°C (for charging)</w:t>
            </w:r>
          </w:p>
        </w:tc>
      </w:tr>
      <w:tr w:rsidR="000D34AD" w14:paraId="4E8E18B8" w14:textId="77777777" w:rsidTr="212488FE">
        <w:trPr>
          <w:cantSplit/>
        </w:trPr>
        <w:tc>
          <w:tcPr>
            <w:tcW w:w="2138" w:type="dxa"/>
          </w:tcPr>
          <w:p w14:paraId="068EA1B9" w14:textId="77777777" w:rsidR="000D34AD" w:rsidRDefault="000D34AD" w:rsidP="000D34AD">
            <w:pPr>
              <w:keepNext/>
            </w:pPr>
            <w:r>
              <w:t>Min Temperature:</w:t>
            </w:r>
          </w:p>
        </w:tc>
        <w:tc>
          <w:tcPr>
            <w:tcW w:w="4275" w:type="dxa"/>
          </w:tcPr>
          <w:p w14:paraId="33D47574" w14:textId="1CD8A13C" w:rsidR="000D34AD" w:rsidRDefault="212488FE" w:rsidP="4152B347">
            <w:pPr>
              <w:pStyle w:val="Instructions"/>
              <w:rPr>
                <w:color w:val="auto"/>
              </w:rPr>
            </w:pPr>
            <w:r w:rsidRPr="212488FE">
              <w:rPr>
                <w:color w:val="auto"/>
              </w:rPr>
              <w:t>-19°C (for discharge) 1°C (for charging)</w:t>
            </w:r>
          </w:p>
        </w:tc>
      </w:tr>
    </w:tbl>
    <w:p w14:paraId="0E245755" w14:textId="0FDE4205" w:rsidR="00B130E2" w:rsidRDefault="000D34AD" w:rsidP="000D34AD">
      <w:pPr>
        <w:pStyle w:val="Caption"/>
      </w:pPr>
      <w:bookmarkStart w:id="300" w:name="_Toc535246760"/>
      <w:bookmarkStart w:id="301" w:name="_Toc535248647"/>
      <w:bookmarkStart w:id="302" w:name="_Toc8806303"/>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7</w:t>
      </w:r>
      <w:r w:rsidR="00342836">
        <w:rPr>
          <w:noProof/>
          <w:color w:val="2B579A"/>
          <w:shd w:val="clear" w:color="auto" w:fill="E6E6E6"/>
        </w:rPr>
        <w:fldChar w:fldCharType="end"/>
      </w:r>
      <w:r>
        <w:t xml:space="preserve"> - BMS Setpoints</w:t>
      </w:r>
      <w:bookmarkEnd w:id="300"/>
      <w:bookmarkEnd w:id="301"/>
      <w:bookmarkEnd w:id="302"/>
    </w:p>
    <w:p w14:paraId="3A3F0752" w14:textId="77777777" w:rsidR="00E42EF3" w:rsidRDefault="00E42EF3">
      <w:pPr>
        <w:rPr>
          <w:rFonts w:eastAsiaTheme="majorEastAsia" w:cstheme="majorBidi"/>
          <w:color w:val="1F4D78" w:themeColor="accent1" w:themeShade="7F"/>
        </w:rPr>
      </w:pPr>
      <w:r>
        <w:br w:type="page"/>
      </w:r>
    </w:p>
    <w:p w14:paraId="7EC72524" w14:textId="37790EF1" w:rsidR="00FA6039" w:rsidRDefault="5B46F8AE" w:rsidP="00FA6039">
      <w:pPr>
        <w:pStyle w:val="Heading3"/>
      </w:pPr>
      <w:r>
        <w:lastRenderedPageBreak/>
        <w:t>BMS Location</w:t>
      </w:r>
    </w:p>
    <w:p w14:paraId="22B27246" w14:textId="0FD69E06" w:rsidR="5B46F8AE" w:rsidRDefault="5B46F8AE" w:rsidP="5B46F8AE"/>
    <w:bookmarkStart w:id="303" w:name="_Toc494397993"/>
    <w:p w14:paraId="78CC2DF4" w14:textId="26FB6580" w:rsidR="00E42EF3" w:rsidRDefault="00E42EF3" w:rsidP="5B46F8AE">
      <w:r w:rsidRPr="009125E9">
        <w:rPr>
          <w:noProof/>
          <w:lang w:val="en-CA" w:eastAsia="en-CA"/>
        </w:rPr>
        <mc:AlternateContent>
          <mc:Choice Requires="wps">
            <w:drawing>
              <wp:anchor distT="0" distB="0" distL="114300" distR="114300" simplePos="0" relativeHeight="251658261" behindDoc="0" locked="0" layoutInCell="1" allowOverlap="1" wp14:anchorId="291D1DA8" wp14:editId="482A0A36">
                <wp:simplePos x="0" y="0"/>
                <wp:positionH relativeFrom="column">
                  <wp:posOffset>690113</wp:posOffset>
                </wp:positionH>
                <wp:positionV relativeFrom="paragraph">
                  <wp:posOffset>556595</wp:posOffset>
                </wp:positionV>
                <wp:extent cx="759125" cy="491706"/>
                <wp:effectExtent l="19050" t="19050" r="60325" b="41910"/>
                <wp:wrapNone/>
                <wp:docPr id="29" name="Straight Arrow Connector 29"/>
                <wp:cNvGraphicFramePr/>
                <a:graphic xmlns:a="http://schemas.openxmlformats.org/drawingml/2006/main">
                  <a:graphicData uri="http://schemas.microsoft.com/office/word/2010/wordprocessingShape">
                    <wps:wsp>
                      <wps:cNvCnPr/>
                      <wps:spPr>
                        <a:xfrm>
                          <a:off x="0" y="0"/>
                          <a:ext cx="759125" cy="49170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966A0AA" id="Straight Arrow Connector 29" o:spid="_x0000_s1026" type="#_x0000_t32" style="position:absolute;margin-left:54.35pt;margin-top:43.85pt;width:59.75pt;height:38.7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" strokecolor="red" strokeweight="2.25pt">
                <v:stroke endarrow="block" joinstyle="miter"/>
              </v:shape>
            </w:pict>
          </mc:Fallback>
        </mc:AlternateContent>
      </w:r>
      <w:r w:rsidRPr="009125E9">
        <w:rPr>
          <w:noProof/>
          <w:lang w:val="en-CA" w:eastAsia="en-CA"/>
        </w:rPr>
        <mc:AlternateContent>
          <mc:Choice Requires="wps">
            <w:drawing>
              <wp:anchor distT="0" distB="0" distL="114300" distR="114300" simplePos="0" relativeHeight="251658262" behindDoc="0" locked="0" layoutInCell="1" allowOverlap="1" wp14:anchorId="01EE6050" wp14:editId="5CB61F13">
                <wp:simplePos x="0" y="0"/>
                <wp:positionH relativeFrom="column">
                  <wp:posOffset>181825</wp:posOffset>
                </wp:positionH>
                <wp:positionV relativeFrom="paragraph">
                  <wp:posOffset>166561</wp:posOffset>
                </wp:positionV>
                <wp:extent cx="1536700" cy="39370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05D896F4" w14:textId="335BD3D7" w:rsidR="00E729F8" w:rsidRPr="00E26603" w:rsidRDefault="00E729F8" w:rsidP="009125E9">
                            <w:pPr>
                              <w:rPr>
                                <w:b/>
                                <w:color w:val="FF0000"/>
                                <w:sz w:val="32"/>
                              </w:rPr>
                            </w:pPr>
                            <w:r>
                              <w:rPr>
                                <w:b/>
                                <w:color w:val="FF0000"/>
                                <w:sz w:val="32"/>
                              </w:rPr>
                              <w:t>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E6050" id="Text Box 28" o:spid="_x0000_s1041" type="#_x0000_t202" style="position:absolute;margin-left:14.3pt;margin-top:13.1pt;width:121pt;height:31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" filled="f" stroked="f" strokeweight=".5pt">
                <v:textbox>
                  <w:txbxContent>
                    <w:p w14:paraId="05D896F4" w14:textId="335BD3D7" w:rsidR="00E729F8" w:rsidRPr="00E26603" w:rsidRDefault="00E729F8" w:rsidP="009125E9">
                      <w:pPr>
                        <w:rPr>
                          <w:b/>
                          <w:color w:val="FF0000"/>
                          <w:sz w:val="32"/>
                        </w:rPr>
                      </w:pPr>
                      <w:r>
                        <w:rPr>
                          <w:b/>
                          <w:color w:val="FF0000"/>
                          <w:sz w:val="32"/>
                        </w:rPr>
                        <w:t>BMS</w:t>
                      </w:r>
                    </w:p>
                  </w:txbxContent>
                </v:textbox>
              </v:shape>
            </w:pict>
          </mc:Fallback>
        </mc:AlternateContent>
      </w:r>
      <w:r w:rsidRPr="002E6D08">
        <w:rPr>
          <w:noProof/>
          <w:lang w:val="en-CA" w:eastAsia="en-CA"/>
        </w:rPr>
        <mc:AlternateContent>
          <mc:Choice Requires="wps">
            <w:drawing>
              <wp:anchor distT="0" distB="0" distL="114300" distR="114300" simplePos="0" relativeHeight="251658269" behindDoc="0" locked="0" layoutInCell="1" allowOverlap="1" wp14:anchorId="6CBDF06F" wp14:editId="397898DE">
                <wp:simplePos x="0" y="0"/>
                <wp:positionH relativeFrom="column">
                  <wp:posOffset>4575642</wp:posOffset>
                </wp:positionH>
                <wp:positionV relativeFrom="paragraph">
                  <wp:posOffset>986958</wp:posOffset>
                </wp:positionV>
                <wp:extent cx="1536700" cy="5715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536700" cy="571500"/>
                        </a:xfrm>
                        <a:prstGeom prst="rect">
                          <a:avLst/>
                        </a:prstGeom>
                        <a:noFill/>
                        <a:ln w="6350">
                          <a:noFill/>
                        </a:ln>
                      </wps:spPr>
                      <wps:txbx>
                        <w:txbxContent>
                          <w:p w14:paraId="28243AC1" w14:textId="10EA6ACE" w:rsidR="00E729F8" w:rsidRPr="00E26603" w:rsidRDefault="00E729F8" w:rsidP="002E6D08">
                            <w:pPr>
                              <w:rPr>
                                <w:b/>
                                <w:color w:val="FF0000"/>
                                <w:sz w:val="32"/>
                              </w:rPr>
                            </w:pPr>
                            <w:r>
                              <w:rPr>
                                <w:b/>
                                <w:color w:val="FF0000"/>
                                <w:sz w:val="32"/>
                              </w:rPr>
                              <w:t>Temperature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F06F" id="Text Box 39" o:spid="_x0000_s1042" type="#_x0000_t202" style="position:absolute;margin-left:360.3pt;margin-top:77.7pt;width:121pt;height:4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" filled="f" stroked="f" strokeweight=".5pt">
                <v:textbox>
                  <w:txbxContent>
                    <w:p w14:paraId="28243AC1" w14:textId="10EA6ACE" w:rsidR="00E729F8" w:rsidRPr="00E26603" w:rsidRDefault="00E729F8" w:rsidP="002E6D08">
                      <w:pPr>
                        <w:rPr>
                          <w:b/>
                          <w:color w:val="FF0000"/>
                          <w:sz w:val="32"/>
                        </w:rPr>
                      </w:pPr>
                      <w:r>
                        <w:rPr>
                          <w:b/>
                          <w:color w:val="FF0000"/>
                          <w:sz w:val="32"/>
                        </w:rPr>
                        <w:t>Temperature Module</w:t>
                      </w:r>
                    </w:p>
                  </w:txbxContent>
                </v:textbox>
              </v:shape>
            </w:pict>
          </mc:Fallback>
        </mc:AlternateContent>
      </w:r>
      <w:r w:rsidRPr="002E6D08">
        <w:rPr>
          <w:noProof/>
          <w:lang w:val="en-CA" w:eastAsia="en-CA"/>
        </w:rPr>
        <mc:AlternateContent>
          <mc:Choice Requires="wps">
            <w:drawing>
              <wp:anchor distT="0" distB="0" distL="114300" distR="114300" simplePos="0" relativeHeight="251658268" behindDoc="0" locked="0" layoutInCell="1" allowOverlap="1" wp14:anchorId="3147D235" wp14:editId="593DF82D">
                <wp:simplePos x="0" y="0"/>
                <wp:positionH relativeFrom="column">
                  <wp:posOffset>1380226</wp:posOffset>
                </wp:positionH>
                <wp:positionV relativeFrom="paragraph">
                  <wp:posOffset>1557260</wp:posOffset>
                </wp:positionV>
                <wp:extent cx="3191774" cy="1466490"/>
                <wp:effectExtent l="38100" t="19050" r="8890" b="57785"/>
                <wp:wrapNone/>
                <wp:docPr id="38" name="Straight Arrow Connector 38"/>
                <wp:cNvGraphicFramePr/>
                <a:graphic xmlns:a="http://schemas.openxmlformats.org/drawingml/2006/main">
                  <a:graphicData uri="http://schemas.microsoft.com/office/word/2010/wordprocessingShape">
                    <wps:wsp>
                      <wps:cNvCnPr/>
                      <wps:spPr>
                        <a:xfrm flipH="1">
                          <a:off x="0" y="0"/>
                          <a:ext cx="3191774" cy="14664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D91428F" id="Straight Arrow Connector 38" o:spid="_x0000_s1026" type="#_x0000_t32" style="position:absolute;margin-left:108.7pt;margin-top:122.6pt;width:251.3pt;height:115.45pt;flip:x;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" strokecolor="red" strokeweight="2.25pt">
                <v:stroke endarrow="block" joinstyle="miter"/>
              </v:shape>
            </w:pict>
          </mc:Fallback>
        </mc:AlternateContent>
      </w:r>
      <w:r>
        <w:rPr>
          <w:noProof/>
        </w:rPr>
        <w:drawing>
          <wp:inline distT="0" distB="0" distL="0" distR="0" wp14:anchorId="170A3B0B" wp14:editId="03D4BBF0">
            <wp:extent cx="4925683" cy="3931074"/>
            <wp:effectExtent l="0" t="0" r="8890" b="0"/>
            <wp:docPr id="2052483906" name="Picture 205248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8928" cy="3933664"/>
                    </a:xfrm>
                    <a:prstGeom prst="rect">
                      <a:avLst/>
                    </a:prstGeom>
                  </pic:spPr>
                </pic:pic>
              </a:graphicData>
            </a:graphic>
          </wp:inline>
        </w:drawing>
      </w:r>
    </w:p>
    <w:p w14:paraId="7B5D4B39" w14:textId="4777036A" w:rsidR="00944031" w:rsidRPr="00FA6039" w:rsidRDefault="00944031" w:rsidP="005D4199">
      <w:pPr>
        <w:pStyle w:val="Change"/>
      </w:pPr>
      <w:bookmarkStart w:id="304" w:name="_Toc535246938"/>
      <w:bookmarkStart w:id="305" w:name="_Toc535248178"/>
      <w:bookmarkStart w:id="306" w:name="_Toc535248943"/>
      <w:bookmarkStart w:id="307" w:name="_Toc535249105"/>
      <w:bookmarkStart w:id="308" w:name="_Toc8806347"/>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21</w:t>
      </w:r>
      <w:r w:rsidR="00342836">
        <w:fldChar w:fldCharType="end"/>
      </w:r>
      <w:r>
        <w:t xml:space="preserve"> - BMS Location</w:t>
      </w:r>
      <w:bookmarkEnd w:id="303"/>
      <w:bookmarkEnd w:id="304"/>
      <w:bookmarkEnd w:id="305"/>
      <w:bookmarkEnd w:id="306"/>
      <w:bookmarkEnd w:id="307"/>
      <w:bookmarkEnd w:id="308"/>
    </w:p>
    <w:p w14:paraId="6C6AB9ED" w14:textId="77777777" w:rsidR="00EB0531" w:rsidRPr="00653B6B" w:rsidRDefault="5B46F8AE" w:rsidP="00EB0531">
      <w:pPr>
        <w:pStyle w:val="Heading2"/>
      </w:pPr>
      <w:bookmarkStart w:id="309" w:name="_Toc535256535"/>
      <w:bookmarkStart w:id="310" w:name="_Toc7368236"/>
      <w:r>
        <w:t>AIR</w:t>
      </w:r>
      <w:bookmarkEnd w:id="309"/>
      <w:bookmarkEnd w:id="310"/>
    </w:p>
    <w:p w14:paraId="796FBFFA" w14:textId="15E3F81B" w:rsidR="00492221" w:rsidRPr="00492221" w:rsidRDefault="5B46F8AE" w:rsidP="70184C03">
      <w:pPr>
        <w:pStyle w:val="Heading3"/>
      </w:pPr>
      <w:r>
        <w:t>AIR Specifications</w:t>
      </w:r>
    </w:p>
    <w:tbl>
      <w:tblPr>
        <w:tblStyle w:val="TableGrid"/>
        <w:tblW w:w="0" w:type="auto"/>
        <w:tblLook w:val="04A0" w:firstRow="1" w:lastRow="0" w:firstColumn="1" w:lastColumn="0" w:noHBand="0" w:noVBand="1"/>
      </w:tblPr>
      <w:tblGrid>
        <w:gridCol w:w="1945"/>
        <w:gridCol w:w="3180"/>
      </w:tblGrid>
      <w:tr w:rsidR="002C6FEB" w14:paraId="04E00771" w14:textId="77777777" w:rsidTr="7221118D">
        <w:trPr>
          <w:cantSplit/>
        </w:trPr>
        <w:tc>
          <w:tcPr>
            <w:tcW w:w="1945" w:type="dxa"/>
          </w:tcPr>
          <w:p w14:paraId="514C6581" w14:textId="77777777" w:rsidR="002C6FEB" w:rsidRDefault="7221118D" w:rsidP="7221118D">
            <w:pPr>
              <w:keepNext/>
            </w:pPr>
            <w:r w:rsidRPr="7221118D">
              <w:t>Make / Model:</w:t>
            </w:r>
          </w:p>
        </w:tc>
        <w:tc>
          <w:tcPr>
            <w:tcW w:w="3180" w:type="dxa"/>
          </w:tcPr>
          <w:p w14:paraId="7A0E28B4" w14:textId="3C5431FA" w:rsidR="002C6FEB" w:rsidRDefault="7221118D" w:rsidP="7221118D">
            <w:proofErr w:type="spellStart"/>
            <w:r w:rsidRPr="7221118D">
              <w:t>Gigavac</w:t>
            </w:r>
            <w:proofErr w:type="spellEnd"/>
            <w:r w:rsidRPr="7221118D">
              <w:t xml:space="preserve"> / GV200MAC-1</w:t>
            </w:r>
          </w:p>
        </w:tc>
      </w:tr>
      <w:tr w:rsidR="002C6FEB" w14:paraId="344D658C" w14:textId="77777777" w:rsidTr="7221118D">
        <w:trPr>
          <w:cantSplit/>
        </w:trPr>
        <w:tc>
          <w:tcPr>
            <w:tcW w:w="1945" w:type="dxa"/>
          </w:tcPr>
          <w:p w14:paraId="5566AFB4" w14:textId="77777777" w:rsidR="002C6FEB" w:rsidRDefault="7221118D" w:rsidP="7221118D">
            <w:pPr>
              <w:keepNext/>
            </w:pPr>
            <w:r w:rsidRPr="7221118D">
              <w:t>Contact Current:</w:t>
            </w:r>
          </w:p>
        </w:tc>
        <w:tc>
          <w:tcPr>
            <w:tcW w:w="3180" w:type="dxa"/>
          </w:tcPr>
          <w:p w14:paraId="1218414D" w14:textId="499FCFC4" w:rsidR="002C6FEB" w:rsidRDefault="7221118D" w:rsidP="7221118D">
            <w:r w:rsidRPr="7221118D">
              <w:t>500A</w:t>
            </w:r>
          </w:p>
        </w:tc>
      </w:tr>
      <w:tr w:rsidR="002C6FEB" w14:paraId="775138F2" w14:textId="77777777" w:rsidTr="7221118D">
        <w:trPr>
          <w:cantSplit/>
        </w:trPr>
        <w:tc>
          <w:tcPr>
            <w:tcW w:w="1945" w:type="dxa"/>
          </w:tcPr>
          <w:p w14:paraId="5D6C2F38" w14:textId="77777777" w:rsidR="002C6FEB" w:rsidRDefault="7221118D" w:rsidP="7221118D">
            <w:pPr>
              <w:keepNext/>
            </w:pPr>
            <w:r w:rsidRPr="7221118D">
              <w:t>Contact Voltage:</w:t>
            </w:r>
          </w:p>
        </w:tc>
        <w:tc>
          <w:tcPr>
            <w:tcW w:w="3180" w:type="dxa"/>
          </w:tcPr>
          <w:p w14:paraId="3213F26D" w14:textId="000D65E8" w:rsidR="002C6FEB" w:rsidRDefault="7221118D" w:rsidP="7221118D">
            <w:r w:rsidRPr="7221118D">
              <w:t>800V</w:t>
            </w:r>
          </w:p>
        </w:tc>
      </w:tr>
      <w:tr w:rsidR="002C6FEB" w14:paraId="5BA2BD1A" w14:textId="77777777" w:rsidTr="7221118D">
        <w:trPr>
          <w:cantSplit/>
        </w:trPr>
        <w:tc>
          <w:tcPr>
            <w:tcW w:w="1945" w:type="dxa"/>
          </w:tcPr>
          <w:p w14:paraId="17C27C68" w14:textId="77777777" w:rsidR="002C6FEB" w:rsidRDefault="7221118D" w:rsidP="7221118D">
            <w:pPr>
              <w:keepNext/>
            </w:pPr>
            <w:r w:rsidRPr="7221118D">
              <w:t>Datasheet:</w:t>
            </w:r>
          </w:p>
        </w:tc>
        <w:tc>
          <w:tcPr>
            <w:tcW w:w="3180" w:type="dxa"/>
          </w:tcPr>
          <w:p w14:paraId="7910341C" w14:textId="396FEC9E" w:rsidR="002C6FEB" w:rsidRDefault="00545D17" w:rsidP="7221118D">
            <w:hyperlink r:id="rId92">
              <w:r w:rsidR="7221118D" w:rsidRPr="7221118D">
                <w:rPr>
                  <w:rStyle w:val="Hyperlink"/>
                </w:rPr>
                <w:t>Datasheet</w:t>
              </w:r>
            </w:hyperlink>
          </w:p>
        </w:tc>
      </w:tr>
    </w:tbl>
    <w:p w14:paraId="234B6AA5" w14:textId="41CE91D3" w:rsidR="00B130E2" w:rsidRPr="00653B6B" w:rsidRDefault="007D0E85" w:rsidP="007D0E85">
      <w:pPr>
        <w:pStyle w:val="Caption"/>
      </w:pPr>
      <w:bookmarkStart w:id="311" w:name="_Toc535246761"/>
      <w:bookmarkStart w:id="312" w:name="_Toc535248648"/>
      <w:bookmarkStart w:id="313" w:name="_Toc8806304"/>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8</w:t>
      </w:r>
      <w:r w:rsidR="00342836">
        <w:rPr>
          <w:noProof/>
          <w:color w:val="2B579A"/>
          <w:shd w:val="clear" w:color="auto" w:fill="E6E6E6"/>
        </w:rPr>
        <w:fldChar w:fldCharType="end"/>
      </w:r>
      <w:r>
        <w:t>- AIR Specifications</w:t>
      </w:r>
      <w:bookmarkEnd w:id="311"/>
      <w:bookmarkEnd w:id="312"/>
      <w:bookmarkEnd w:id="313"/>
    </w:p>
    <w:p w14:paraId="2B72AE9E" w14:textId="0A99B5EF" w:rsidR="008831C1" w:rsidRPr="008831C1" w:rsidRDefault="000A0F05" w:rsidP="008831C1">
      <w:pPr>
        <w:pStyle w:val="Change"/>
      </w:pPr>
      <w:r>
        <w:t xml:space="preserve">This model of the GV200 series has a normally closed auxiliary contact. </w:t>
      </w:r>
      <w:r w:rsidR="00D92E6F">
        <w:t xml:space="preserve">If normally open functionality is required, the output from the auxiliary contact is connected to </w:t>
      </w:r>
      <w:r w:rsidR="002E39DA">
        <w:t>the coil of a</w:t>
      </w:r>
      <w:r w:rsidR="00D92E6F">
        <w:t xml:space="preserve"> form C relay to invert the output.</w:t>
      </w:r>
    </w:p>
    <w:p w14:paraId="689D2182" w14:textId="77777777" w:rsidR="00EB0531" w:rsidRPr="00653B6B" w:rsidRDefault="5B46F8AE" w:rsidP="00EB0531">
      <w:pPr>
        <w:pStyle w:val="Heading2"/>
      </w:pPr>
      <w:bookmarkStart w:id="314" w:name="_Toc535256536"/>
      <w:bookmarkStart w:id="315" w:name="_Toc7368237"/>
      <w:r>
        <w:t>Accumulator Indicator</w:t>
      </w:r>
      <w:bookmarkEnd w:id="314"/>
      <w:bookmarkEnd w:id="315"/>
    </w:p>
    <w:p w14:paraId="58F316A6" w14:textId="6DCF53E6" w:rsidR="00EB0531" w:rsidRPr="00653B6B" w:rsidRDefault="5B46F8AE" w:rsidP="00EB0531">
      <w:pPr>
        <w:pStyle w:val="Heading3"/>
      </w:pPr>
      <w:r>
        <w:t>Accumulator Indicator Schematic</w:t>
      </w:r>
    </w:p>
    <w:p w14:paraId="3372CA8E" w14:textId="01BFE159" w:rsidR="5687635D" w:rsidRDefault="5687635D" w:rsidP="5687635D">
      <w:pPr>
        <w:pStyle w:val="NoSpacing"/>
      </w:pPr>
    </w:p>
    <w:p w14:paraId="3A597DC7" w14:textId="50C33D67" w:rsidR="5687635D" w:rsidRDefault="5687635D" w:rsidP="5687635D">
      <w:pPr>
        <w:pStyle w:val="NoSpacing"/>
      </w:pPr>
      <w:r w:rsidRPr="5687635D">
        <w:t xml:space="preserve">The accumulator light output comes from the ACC light terminals located on the HVIB. It is activated by the same sensing lines that turn on the TSAL when the accumulator is connected to the vehicle. </w:t>
      </w:r>
      <w:r w:rsidR="003A70D5">
        <w:t xml:space="preserve">The HVIB is powered directly from a fused line on the DC/DC converter and will have power whenever the </w:t>
      </w:r>
      <w:r w:rsidR="001C6FD6">
        <w:t>AIR’s</w:t>
      </w:r>
      <w:r w:rsidR="003A70D5">
        <w:t xml:space="preserve"> on the vehicle are closed and </w:t>
      </w:r>
      <w:proofErr w:type="spellStart"/>
      <w:r w:rsidR="003A70D5">
        <w:t>hense</w:t>
      </w:r>
      <w:proofErr w:type="spellEnd"/>
      <w:r w:rsidR="003A70D5">
        <w:t xml:space="preserve"> the A</w:t>
      </w:r>
      <w:r w:rsidR="00047301">
        <w:t xml:space="preserve">ccumulator Indicator </w:t>
      </w:r>
      <w:r w:rsidR="00047301">
        <w:lastRenderedPageBreak/>
        <w:t>will illuminate</w:t>
      </w:r>
      <w:r w:rsidR="003A70D5">
        <w:t xml:space="preserve">. </w:t>
      </w:r>
      <w:r w:rsidRPr="5687635D">
        <w:t xml:space="preserve"> Further documentation on the HVIB is located at the end of the document in section 8.4.2.</w:t>
      </w:r>
    </w:p>
    <w:p w14:paraId="0C40BE99" w14:textId="567E168B" w:rsidR="5687635D" w:rsidRDefault="5687635D" w:rsidP="006B2677">
      <w:pPr>
        <w:pStyle w:val="Instructions"/>
        <w:keepNext/>
      </w:pPr>
      <w:r>
        <w:rPr>
          <w:noProof/>
          <w:lang w:val="en-CA" w:eastAsia="en-CA"/>
        </w:rPr>
        <w:drawing>
          <wp:inline distT="0" distB="0" distL="0" distR="0" wp14:anchorId="797E34F7" wp14:editId="18C0F4D5">
            <wp:extent cx="5540991" cy="3988641"/>
            <wp:effectExtent l="0" t="0" r="3175" b="0"/>
            <wp:docPr id="1172752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rcRect r="4791" b="3244"/>
                    <a:stretch>
                      <a:fillRect/>
                    </a:stretch>
                  </pic:blipFill>
                  <pic:spPr>
                    <a:xfrm>
                      <a:off x="0" y="0"/>
                      <a:ext cx="5546629" cy="3992699"/>
                    </a:xfrm>
                    <a:prstGeom prst="rect">
                      <a:avLst/>
                    </a:prstGeom>
                  </pic:spPr>
                </pic:pic>
              </a:graphicData>
            </a:graphic>
          </wp:inline>
        </w:drawing>
      </w:r>
    </w:p>
    <w:p w14:paraId="4F61E34B" w14:textId="52824B7C" w:rsidR="7221118D" w:rsidRDefault="006B2677" w:rsidP="006B2677">
      <w:pPr>
        <w:pStyle w:val="Caption"/>
      </w:pPr>
      <w:bookmarkStart w:id="316" w:name="_Toc535246939"/>
      <w:bookmarkStart w:id="317" w:name="_Toc535248179"/>
      <w:bookmarkStart w:id="318" w:name="_Toc535248944"/>
      <w:bookmarkStart w:id="319" w:name="_Toc535249106"/>
      <w:bookmarkStart w:id="320" w:name="_Toc8806348"/>
      <w:r>
        <w:t xml:space="preserve">Figure </w:t>
      </w:r>
      <w:r>
        <w:fldChar w:fldCharType="begin"/>
      </w:r>
      <w:r>
        <w:rPr>
          <w:noProof/>
        </w:rPr>
        <w:instrText xml:space="preserve"> STYLEREF 1 \s </w:instrText>
      </w:r>
      <w:r>
        <w:fldChar w:fldCharType="separate"/>
      </w:r>
      <w:r w:rsidR="0013073A">
        <w:rPr>
          <w:noProof/>
        </w:rPr>
        <w:t>5</w:t>
      </w:r>
      <w:r>
        <w:fldChar w:fldCharType="end"/>
      </w:r>
      <w:r>
        <w:noBreakHyphen/>
      </w:r>
      <w:r>
        <w:fldChar w:fldCharType="begin"/>
      </w:r>
      <w:r>
        <w:rPr>
          <w:noProof/>
        </w:rPr>
        <w:instrText xml:space="preserve"> SEQ Figure \* ARABIC \s 1 </w:instrText>
      </w:r>
      <w:r>
        <w:fldChar w:fldCharType="separate"/>
      </w:r>
      <w:r w:rsidR="0013073A">
        <w:rPr>
          <w:noProof/>
        </w:rPr>
        <w:t>22</w:t>
      </w:r>
      <w:r>
        <w:fldChar w:fldCharType="end"/>
      </w:r>
      <w:r>
        <w:t xml:space="preserve"> - Accumulator Indicator Light </w:t>
      </w:r>
      <w:proofErr w:type="spellStart"/>
      <w:r>
        <w:t>Mosfet</w:t>
      </w:r>
      <w:proofErr w:type="spellEnd"/>
      <w:r>
        <w:t xml:space="preserve"> Output</w:t>
      </w:r>
      <w:bookmarkEnd w:id="316"/>
      <w:bookmarkEnd w:id="317"/>
      <w:bookmarkEnd w:id="318"/>
      <w:bookmarkEnd w:id="319"/>
      <w:bookmarkEnd w:id="320"/>
    </w:p>
    <w:p w14:paraId="2D802843" w14:textId="5C6CB305" w:rsidR="7221118D" w:rsidRDefault="212488FE" w:rsidP="7221118D">
      <w:pPr>
        <w:pStyle w:val="Instructions"/>
        <w:rPr>
          <w:color w:val="auto"/>
        </w:rPr>
      </w:pPr>
      <w:r w:rsidRPr="212488FE">
        <w:rPr>
          <w:color w:val="auto"/>
        </w:rPr>
        <w:t>The accumulator indicator is driven by the same circuit as the TSAL circuit. Instead of driving a clock signal however, it is driven by a single MOSFET which turns on an LED on the accumulator container.</w:t>
      </w:r>
    </w:p>
    <w:p w14:paraId="07B863F2" w14:textId="78751BBB" w:rsidR="7221118D" w:rsidRDefault="008F7BB4" w:rsidP="008F7BB4">
      <w:pPr>
        <w:pStyle w:val="Instructions"/>
        <w:jc w:val="center"/>
      </w:pPr>
      <w:r w:rsidRPr="008F7BB4">
        <w:rPr>
          <w:noProof/>
          <w:lang w:val="en-CA" w:eastAsia="en-CA"/>
        </w:rPr>
        <w:lastRenderedPageBreak/>
        <mc:AlternateContent>
          <mc:Choice Requires="wps">
            <w:drawing>
              <wp:anchor distT="0" distB="0" distL="114300" distR="114300" simplePos="0" relativeHeight="251658272" behindDoc="0" locked="0" layoutInCell="1" allowOverlap="1" wp14:anchorId="4CCF0621" wp14:editId="784EBA57">
                <wp:simplePos x="0" y="0"/>
                <wp:positionH relativeFrom="column">
                  <wp:posOffset>2941607</wp:posOffset>
                </wp:positionH>
                <wp:positionV relativeFrom="paragraph">
                  <wp:posOffset>517825</wp:posOffset>
                </wp:positionV>
                <wp:extent cx="1579077" cy="260949"/>
                <wp:effectExtent l="38100" t="19050" r="21590" b="82550"/>
                <wp:wrapNone/>
                <wp:docPr id="49" name="Straight Arrow Connector 49"/>
                <wp:cNvGraphicFramePr/>
                <a:graphic xmlns:a="http://schemas.openxmlformats.org/drawingml/2006/main">
                  <a:graphicData uri="http://schemas.microsoft.com/office/word/2010/wordprocessingShape">
                    <wps:wsp>
                      <wps:cNvCnPr/>
                      <wps:spPr>
                        <a:xfrm flipH="1">
                          <a:off x="0" y="0"/>
                          <a:ext cx="1579077" cy="2609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1BA8CC8" id="Straight Arrow Connector 46" o:spid="_x0000_s1026" type="#_x0000_t32" style="position:absolute;margin-left:231.6pt;margin-top:40.75pt;width:124.35pt;height:20.55pt;flip:x;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" strokecolor="red" strokeweight="2.25pt">
                <v:stroke endarrow="block" joinstyle="miter"/>
              </v:shape>
            </w:pict>
          </mc:Fallback>
        </mc:AlternateContent>
      </w:r>
      <w:r w:rsidRPr="008F7BB4">
        <w:rPr>
          <w:noProof/>
          <w:lang w:val="en-CA" w:eastAsia="en-CA"/>
        </w:rPr>
        <mc:AlternateContent>
          <mc:Choice Requires="wps">
            <w:drawing>
              <wp:anchor distT="0" distB="0" distL="114300" distR="114300" simplePos="0" relativeHeight="251658273" behindDoc="0" locked="0" layoutInCell="1" allowOverlap="1" wp14:anchorId="33C7D6D0" wp14:editId="6D3EA558">
                <wp:simplePos x="0" y="0"/>
                <wp:positionH relativeFrom="column">
                  <wp:posOffset>4572000</wp:posOffset>
                </wp:positionH>
                <wp:positionV relativeFrom="paragraph">
                  <wp:posOffset>207835</wp:posOffset>
                </wp:positionV>
                <wp:extent cx="1536700" cy="5715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536700" cy="571500"/>
                        </a:xfrm>
                        <a:prstGeom prst="rect">
                          <a:avLst/>
                        </a:prstGeom>
                        <a:noFill/>
                        <a:ln w="6350">
                          <a:noFill/>
                        </a:ln>
                      </wps:spPr>
                      <wps:txbx>
                        <w:txbxContent>
                          <w:p w14:paraId="0E9A5C98" w14:textId="72C69FA2" w:rsidR="00E729F8" w:rsidRPr="008F7BB4" w:rsidRDefault="00E729F8" w:rsidP="008F7BB4">
                            <w:pPr>
                              <w:rPr>
                                <w:b/>
                                <w:color w:val="FF0000"/>
                                <w:sz w:val="32"/>
                                <w:lang w:val="en-CA"/>
                              </w:rPr>
                            </w:pPr>
                            <w:r>
                              <w:rPr>
                                <w:b/>
                                <w:color w:val="FF0000"/>
                                <w:sz w:val="32"/>
                                <w:lang w:val="en-CA"/>
                              </w:rPr>
                              <w:t>Indicator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7D6D0" id="Text Box 58" o:spid="_x0000_s1043" type="#_x0000_t202" style="position:absolute;left:0;text-align:left;margin-left:5in;margin-top:16.35pt;width:121pt;height:4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" filled="f" stroked="f" strokeweight=".5pt">
                <v:textbox>
                  <w:txbxContent>
                    <w:p w14:paraId="0E9A5C98" w14:textId="72C69FA2" w:rsidR="00E729F8" w:rsidRPr="008F7BB4" w:rsidRDefault="00E729F8" w:rsidP="008F7BB4">
                      <w:pPr>
                        <w:rPr>
                          <w:b/>
                          <w:color w:val="FF0000"/>
                          <w:sz w:val="32"/>
                          <w:lang w:val="en-CA"/>
                        </w:rPr>
                      </w:pPr>
                      <w:r>
                        <w:rPr>
                          <w:b/>
                          <w:color w:val="FF0000"/>
                          <w:sz w:val="32"/>
                          <w:lang w:val="en-CA"/>
                        </w:rPr>
                        <w:t>Indicator Light</w:t>
                      </w:r>
                    </w:p>
                  </w:txbxContent>
                </v:textbox>
              </v:shape>
            </w:pict>
          </mc:Fallback>
        </mc:AlternateContent>
      </w:r>
      <w:r w:rsidR="005D4199" w:rsidRPr="005D4199">
        <w:rPr>
          <w:noProof/>
        </w:rPr>
        <w:t xml:space="preserve"> </w:t>
      </w:r>
      <w:r w:rsidR="005D4199">
        <w:rPr>
          <w:noProof/>
        </w:rPr>
        <w:drawing>
          <wp:inline distT="0" distB="0" distL="0" distR="0" wp14:anchorId="1E6E7834" wp14:editId="4D50EBF7">
            <wp:extent cx="4221480" cy="3062377"/>
            <wp:effectExtent l="0" t="0" r="7620" b="5080"/>
            <wp:docPr id="2052483907" name="Picture 205248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4708" cy="3086481"/>
                    </a:xfrm>
                    <a:prstGeom prst="rect">
                      <a:avLst/>
                    </a:prstGeom>
                  </pic:spPr>
                </pic:pic>
              </a:graphicData>
            </a:graphic>
          </wp:inline>
        </w:drawing>
      </w:r>
    </w:p>
    <w:p w14:paraId="4BC75C90" w14:textId="2FC318C7" w:rsidR="003524FA" w:rsidRPr="00653B6B" w:rsidRDefault="003524FA" w:rsidP="005D4199">
      <w:pPr>
        <w:pStyle w:val="Change"/>
      </w:pPr>
      <w:bookmarkStart w:id="321" w:name="_Toc494397994"/>
      <w:bookmarkStart w:id="322" w:name="_Toc535246940"/>
      <w:bookmarkStart w:id="323" w:name="_Toc535248180"/>
      <w:bookmarkStart w:id="324" w:name="_Toc535248945"/>
      <w:bookmarkStart w:id="325" w:name="_Toc535249107"/>
      <w:bookmarkStart w:id="326" w:name="_Toc8806349"/>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23</w:t>
      </w:r>
      <w:r w:rsidR="00342836">
        <w:fldChar w:fldCharType="end"/>
      </w:r>
      <w:r>
        <w:t xml:space="preserve"> - Schematic of Accumulator Indication</w:t>
      </w:r>
      <w:bookmarkEnd w:id="321"/>
      <w:bookmarkEnd w:id="322"/>
      <w:bookmarkEnd w:id="323"/>
      <w:bookmarkEnd w:id="324"/>
      <w:bookmarkEnd w:id="325"/>
      <w:bookmarkEnd w:id="326"/>
    </w:p>
    <w:p w14:paraId="3FC5C520" w14:textId="77777777" w:rsidR="00EB0531" w:rsidRPr="00653B6B" w:rsidRDefault="5B46F8AE" w:rsidP="00EB0531">
      <w:pPr>
        <w:pStyle w:val="Heading2"/>
      </w:pPr>
      <w:bookmarkStart w:id="327" w:name="_Toc535256537"/>
      <w:bookmarkStart w:id="328" w:name="_Toc7368238"/>
      <w:r>
        <w:t>Mechanical</w:t>
      </w:r>
      <w:bookmarkEnd w:id="327"/>
      <w:bookmarkEnd w:id="328"/>
    </w:p>
    <w:p w14:paraId="1329910B" w14:textId="77777777" w:rsidR="00EB0531" w:rsidRPr="00653B6B" w:rsidRDefault="5B46F8AE" w:rsidP="00EB0531">
      <w:pPr>
        <w:pStyle w:val="Heading3"/>
      </w:pPr>
      <w:r>
        <w:t>Accumulator Enclosure</w:t>
      </w:r>
    </w:p>
    <w:p w14:paraId="581737E6" w14:textId="52A95761" w:rsidR="00B130E2" w:rsidRPr="00653B6B" w:rsidRDefault="7221118D" w:rsidP="7221118D">
      <w:pPr>
        <w:spacing w:line="259" w:lineRule="auto"/>
        <w:rPr>
          <w:color w:val="000000" w:themeColor="text1"/>
        </w:rPr>
      </w:pPr>
      <w:r w:rsidRPr="7221118D">
        <w:rPr>
          <w:color w:val="000000" w:themeColor="text1"/>
        </w:rPr>
        <w:t xml:space="preserve">Each cell module is insulated from the accumulator container </w:t>
      </w:r>
      <w:r w:rsidRPr="7221118D">
        <w:rPr>
          <w:rFonts w:eastAsiaTheme="minorEastAsia"/>
          <w:color w:val="000000" w:themeColor="text1"/>
        </w:rPr>
        <w:t>by means of a structural UL94 V-0 plastic that encases the cells.</w:t>
      </w:r>
    </w:p>
    <w:p w14:paraId="7402FA1B" w14:textId="3AD0B7F1" w:rsidR="00B130E2" w:rsidRPr="00653B6B" w:rsidRDefault="00B130E2" w:rsidP="7221118D">
      <w:pPr>
        <w:pStyle w:val="Instructions"/>
        <w:rPr>
          <w:color w:val="000000" w:themeColor="text1"/>
        </w:rPr>
      </w:pPr>
    </w:p>
    <w:p w14:paraId="3F3FA27F" w14:textId="0DF1B83C" w:rsidR="00B130E2" w:rsidRPr="00653B6B" w:rsidRDefault="212488FE" w:rsidP="7221118D">
      <w:pPr>
        <w:pStyle w:val="Instructions"/>
        <w:rPr>
          <w:b/>
          <w:bCs/>
          <w:color w:val="FF0000"/>
        </w:rPr>
      </w:pPr>
      <w:r w:rsidRPr="212488FE">
        <w:rPr>
          <w:color w:val="000000" w:themeColor="text1"/>
        </w:rPr>
        <w:t>The accumulator container, including all internal vertical walls, is made of sheets of carbon and glass fiber reinforced polymer. Each sheet contains some number of carbon fiber plies such that structural requirements are met as per the Structural Equivalency rules for the HV Enclosure. Each sheet also contains glass fiber plies such that it is insulated and rated to a dielectric breakdown greater than the voltage of the traction system. See below for insulation calculations:</w:t>
      </w:r>
    </w:p>
    <w:p w14:paraId="027B49B1" w14:textId="69A50F1D" w:rsidR="00B130E2" w:rsidRPr="00653B6B" w:rsidRDefault="00B130E2" w:rsidP="7221118D">
      <w:pPr>
        <w:pStyle w:val="Instructions"/>
        <w:rPr>
          <w:color w:val="000000" w:themeColor="text1"/>
        </w:rPr>
      </w:pPr>
    </w:p>
    <w:p w14:paraId="6CEFFF23" w14:textId="774D403F" w:rsidR="29BD0810" w:rsidRDefault="29BD0810" w:rsidP="29BD0810">
      <w:pPr>
        <w:pStyle w:val="Instructions"/>
        <w:rPr>
          <w:color w:val="auto"/>
        </w:rPr>
      </w:pPr>
      <w:r w:rsidRPr="29BD0810">
        <w:rPr>
          <w:i/>
          <w:iCs/>
          <w:color w:val="000000" w:themeColor="text1"/>
        </w:rPr>
        <w:t xml:space="preserve">Dielectric strength of fiberglass:    </w:t>
      </w:r>
      <w:r w:rsidRPr="29BD0810">
        <w:rPr>
          <w:b/>
          <w:bCs/>
          <w:i/>
          <w:iCs/>
          <w:color w:val="000000" w:themeColor="text1"/>
        </w:rPr>
        <w:t xml:space="preserve"> 13.5MV/m </w:t>
      </w:r>
      <w:r w:rsidRPr="29BD0810">
        <w:rPr>
          <w:i/>
          <w:iCs/>
          <w:color w:val="000000" w:themeColor="text1"/>
        </w:rPr>
        <w:t>(</w:t>
      </w:r>
      <w:hyperlink r:id="rId95" w:history="1">
        <w:r w:rsidR="00DB1C13">
          <w:rPr>
            <w:rStyle w:val="Hyperlink"/>
            <w:i/>
            <w:iCs/>
          </w:rPr>
          <w:t>d</w:t>
        </w:r>
        <w:r w:rsidR="003332EE">
          <w:rPr>
            <w:rStyle w:val="Hyperlink"/>
            <w:i/>
            <w:iCs/>
          </w:rPr>
          <w:t>ata</w:t>
        </w:r>
        <w:r w:rsidRPr="003332EE">
          <w:rPr>
            <w:rStyle w:val="Hyperlink"/>
            <w:i/>
            <w:iCs/>
          </w:rPr>
          <w:t>sheet</w:t>
        </w:r>
      </w:hyperlink>
      <w:r w:rsidRPr="29BD0810">
        <w:rPr>
          <w:color w:val="auto"/>
        </w:rPr>
        <w:t>)</w:t>
      </w:r>
    </w:p>
    <w:p w14:paraId="7DA67C17" w14:textId="38E144D6" w:rsidR="29BD0810" w:rsidRDefault="29BD0810" w:rsidP="29BD0810">
      <w:pPr>
        <w:pStyle w:val="Instructions"/>
      </w:pPr>
    </w:p>
    <w:p w14:paraId="4CE4B35D" w14:textId="3EE66AA8" w:rsidR="00B130E2" w:rsidRPr="00653B6B" w:rsidRDefault="00B130E2" w:rsidP="7221118D">
      <w:pPr>
        <w:pStyle w:val="Instructions"/>
        <w:rPr>
          <w:i/>
          <w:iCs/>
        </w:rPr>
      </w:pPr>
    </w:p>
    <w:p w14:paraId="1FA190AE" w14:textId="424CED62" w:rsidR="00B130E2" w:rsidRPr="00653B6B" w:rsidRDefault="212488FE" w:rsidP="7221118D">
      <w:pPr>
        <w:pStyle w:val="Instructions"/>
        <w:rPr>
          <w:i/>
          <w:iCs/>
          <w:color w:val="000000" w:themeColor="text1"/>
        </w:rPr>
      </w:pPr>
      <w:r w:rsidRPr="212488FE">
        <w:rPr>
          <w:rFonts w:eastAsiaTheme="minorEastAsia"/>
          <w:i/>
          <w:iCs/>
          <w:color w:val="000000" w:themeColor="text1"/>
        </w:rPr>
        <w:t>Critical thickness = 400V/13.5MV/m = 0.00002962962m = 0.002mm</w:t>
      </w:r>
    </w:p>
    <w:p w14:paraId="6B8E7BCF" w14:textId="1F41CF9E" w:rsidR="00B130E2" w:rsidRPr="00653B6B" w:rsidRDefault="00B130E2" w:rsidP="7221118D">
      <w:pPr>
        <w:pStyle w:val="Instructions"/>
        <w:rPr>
          <w:i/>
          <w:iCs/>
          <w:color w:val="000000" w:themeColor="text1"/>
        </w:rPr>
      </w:pPr>
    </w:p>
    <w:p w14:paraId="22F0CF33" w14:textId="6AD29880" w:rsidR="00B130E2" w:rsidRPr="00653B6B" w:rsidRDefault="212488FE" w:rsidP="7221118D">
      <w:pPr>
        <w:pStyle w:val="Instructions"/>
      </w:pPr>
      <w:r w:rsidRPr="212488FE">
        <w:rPr>
          <w:rFonts w:eastAsiaTheme="minorEastAsia"/>
          <w:i/>
          <w:iCs/>
          <w:color w:val="000000" w:themeColor="text1"/>
        </w:rPr>
        <w:t>Finishing glass fabric has thickness between 0.1-0.2mm, meaning panels will be insulated with a factor of safety of 100-200 for dielectric breakdown.</w:t>
      </w:r>
    </w:p>
    <w:p w14:paraId="00D02774" w14:textId="2D9DC916" w:rsidR="00B130E2" w:rsidRPr="00653B6B" w:rsidRDefault="00B130E2" w:rsidP="7221118D">
      <w:pPr>
        <w:pStyle w:val="Instructions"/>
        <w:rPr>
          <w:b/>
          <w:bCs/>
          <w:color w:val="FF0000"/>
        </w:rPr>
      </w:pPr>
    </w:p>
    <w:p w14:paraId="32E3E704" w14:textId="7DCF7C2A" w:rsidR="00B130E2" w:rsidRPr="00653B6B" w:rsidRDefault="212488FE" w:rsidP="5B46F8AE">
      <w:pPr>
        <w:pStyle w:val="Instructions"/>
        <w:spacing w:line="259" w:lineRule="auto"/>
        <w:rPr>
          <w:b/>
          <w:bCs/>
          <w:i/>
          <w:iCs/>
          <w:color w:val="000000" w:themeColor="text1"/>
          <w:u w:val="single"/>
        </w:rPr>
      </w:pPr>
      <w:r w:rsidRPr="212488FE">
        <w:rPr>
          <w:color w:val="000000" w:themeColor="text1"/>
        </w:rPr>
        <w:t xml:space="preserve">Each sheet is infused with CELLOBOND Phenolic J2027X-1 , a phenolic resin provided to the team by Hexion (Three Data Sheets: </w:t>
      </w:r>
      <w:hyperlink r:id="rId96">
        <w:r w:rsidR="00DB1C13">
          <w:rPr>
            <w:rStyle w:val="Hyperlink"/>
          </w:rPr>
          <w:t>datasheet 1</w:t>
        </w:r>
      </w:hyperlink>
      <w:r w:rsidRPr="212488FE">
        <w:rPr>
          <w:color w:val="auto"/>
        </w:rPr>
        <w:t>,</w:t>
      </w:r>
      <w:r>
        <w:t xml:space="preserve"> </w:t>
      </w:r>
      <w:hyperlink r:id="rId97">
        <w:r w:rsidR="00DB1C13">
          <w:rPr>
            <w:rStyle w:val="Hyperlink"/>
          </w:rPr>
          <w:t>datasheet 2</w:t>
        </w:r>
      </w:hyperlink>
      <w:r w:rsidRPr="212488FE">
        <w:rPr>
          <w:color w:val="auto"/>
        </w:rPr>
        <w:t>,</w:t>
      </w:r>
      <w:r>
        <w:t xml:space="preserve"> </w:t>
      </w:r>
      <w:hyperlink r:id="rId98">
        <w:r w:rsidR="00DB1C13">
          <w:rPr>
            <w:rStyle w:val="Hyperlink"/>
          </w:rPr>
          <w:t>datasheet 3</w:t>
        </w:r>
      </w:hyperlink>
      <w:r w:rsidRPr="212488FE">
        <w:rPr>
          <w:color w:val="000000" w:themeColor="text1"/>
        </w:rPr>
        <w:t>), in order to be flame retardant to FAR25. Phenolic resin is not electrically conductive. Furthermore, the extremely fine weave of the glass plies combined with the fact that it is encased in the resin means that panel will remain insulated even if it is scratched or otherwise damaged.</w:t>
      </w:r>
    </w:p>
    <w:p w14:paraId="39FC4C14" w14:textId="105F0C95" w:rsidR="7221118D" w:rsidRDefault="7221118D" w:rsidP="7221118D">
      <w:pPr>
        <w:pStyle w:val="Instructions"/>
      </w:pPr>
    </w:p>
    <w:p w14:paraId="7E55E705" w14:textId="77777777" w:rsidR="00EB0531" w:rsidRPr="00653B6B" w:rsidRDefault="5B46F8AE" w:rsidP="00EB0531">
      <w:pPr>
        <w:pStyle w:val="Heading3"/>
      </w:pPr>
      <w:r>
        <w:lastRenderedPageBreak/>
        <w:t>AIR and Fuse Separation</w:t>
      </w:r>
    </w:p>
    <w:p w14:paraId="246B5CED" w14:textId="2D3FC960" w:rsidR="5B46F8AE" w:rsidRDefault="5B46F8AE" w:rsidP="5B46F8AE">
      <w:r w:rsidRPr="5B46F8AE">
        <w:rPr>
          <w:rFonts w:eastAsiaTheme="minorEastAsia"/>
          <w:color w:val="000000" w:themeColor="text1"/>
        </w:rPr>
        <w:t xml:space="preserve">Each </w:t>
      </w:r>
      <w:proofErr w:type="spellStart"/>
      <w:r w:rsidRPr="5B46F8AE">
        <w:rPr>
          <w:rFonts w:eastAsiaTheme="minorEastAsia"/>
          <w:color w:val="000000" w:themeColor="text1"/>
        </w:rPr>
        <w:t>Energus</w:t>
      </w:r>
      <w:proofErr w:type="spellEnd"/>
      <w:r w:rsidRPr="5B46F8AE">
        <w:rPr>
          <w:rFonts w:eastAsiaTheme="minorEastAsia"/>
          <w:color w:val="000000" w:themeColor="text1"/>
        </w:rPr>
        <w:t xml:space="preserve"> battery module is a set of seven 18650 cells encased on the top and on the sides by a structural UL94-V0 plastic. This layer of structural plastic ensures that the cells do not </w:t>
      </w:r>
      <w:proofErr w:type="gramStart"/>
      <w:r w:rsidRPr="5B46F8AE">
        <w:rPr>
          <w:rFonts w:eastAsiaTheme="minorEastAsia"/>
          <w:color w:val="000000" w:themeColor="text1"/>
        </w:rPr>
        <w:t>come into contact with</w:t>
      </w:r>
      <w:proofErr w:type="gramEnd"/>
      <w:r w:rsidRPr="5B46F8AE">
        <w:rPr>
          <w:rFonts w:eastAsiaTheme="minorEastAsia"/>
          <w:color w:val="000000" w:themeColor="text1"/>
        </w:rPr>
        <w:t xml:space="preserve"> the accumulator container, and also create </w:t>
      </w:r>
      <w:r w:rsidR="00DB1C13" w:rsidRPr="5B46F8AE">
        <w:rPr>
          <w:rFonts w:eastAsiaTheme="minorEastAsia"/>
          <w:color w:val="000000" w:themeColor="text1"/>
        </w:rPr>
        <w:t>separation</w:t>
      </w:r>
      <w:r w:rsidRPr="5B46F8AE">
        <w:rPr>
          <w:rFonts w:eastAsiaTheme="minorEastAsia"/>
          <w:color w:val="000000" w:themeColor="text1"/>
        </w:rPr>
        <w:t xml:space="preserve"> between the cells and the AIR and/or fuses. The AIR and fuses are also situated above a layer of plastic fans that are further encased in plastic and thus create another insulating barrier between the cells.</w:t>
      </w:r>
    </w:p>
    <w:p w14:paraId="252715C8" w14:textId="4F084B3A" w:rsidR="5B46F8AE" w:rsidRDefault="5B46F8AE" w:rsidP="5B46F8AE">
      <w:pPr>
        <w:pStyle w:val="Instructions"/>
      </w:pPr>
    </w:p>
    <w:p w14:paraId="714849A1" w14:textId="165EAEAC" w:rsidR="5B46F8AE" w:rsidRDefault="00AD4DE3" w:rsidP="5B46F8AE">
      <w:pPr>
        <w:pStyle w:val="Instructions"/>
      </w:pPr>
      <w:r>
        <w:rPr>
          <w:noProof/>
        </w:rPr>
        <w:drawing>
          <wp:inline distT="0" distB="0" distL="0" distR="0" wp14:anchorId="54BF1530" wp14:editId="17183BFF">
            <wp:extent cx="5943600" cy="3799840"/>
            <wp:effectExtent l="0" t="0" r="0" b="0"/>
            <wp:docPr id="2052483908" name="Picture 205248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99840"/>
                    </a:xfrm>
                    <a:prstGeom prst="rect">
                      <a:avLst/>
                    </a:prstGeom>
                  </pic:spPr>
                </pic:pic>
              </a:graphicData>
            </a:graphic>
          </wp:inline>
        </w:drawing>
      </w:r>
    </w:p>
    <w:p w14:paraId="6F77F21A" w14:textId="3AFEC010" w:rsidR="003524FA" w:rsidRDefault="003524FA" w:rsidP="00AD4DE3">
      <w:pPr>
        <w:pStyle w:val="Change"/>
      </w:pPr>
      <w:bookmarkStart w:id="329" w:name="_Toc494397995"/>
      <w:bookmarkStart w:id="330" w:name="_Toc535246941"/>
      <w:bookmarkStart w:id="331" w:name="_Toc535248181"/>
      <w:bookmarkStart w:id="332" w:name="_Toc535248946"/>
      <w:bookmarkStart w:id="333" w:name="_Toc535249108"/>
      <w:bookmarkStart w:id="334" w:name="_Toc8806350"/>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24</w:t>
      </w:r>
      <w:r w:rsidR="00342836">
        <w:fldChar w:fldCharType="end"/>
      </w:r>
      <w:r>
        <w:t xml:space="preserve"> - AIR and Fuse Separation</w:t>
      </w:r>
      <w:bookmarkEnd w:id="329"/>
      <w:bookmarkEnd w:id="330"/>
      <w:bookmarkEnd w:id="331"/>
      <w:bookmarkEnd w:id="332"/>
      <w:bookmarkEnd w:id="333"/>
      <w:bookmarkEnd w:id="334"/>
    </w:p>
    <w:p w14:paraId="44D69D25" w14:textId="77777777" w:rsidR="009C23C4" w:rsidRDefault="5B46F8AE" w:rsidP="009C23C4">
      <w:pPr>
        <w:pStyle w:val="Heading2"/>
      </w:pPr>
      <w:bookmarkStart w:id="335" w:name="_Toc535256538"/>
      <w:bookmarkStart w:id="336" w:name="_Toc7368239"/>
      <w:r>
        <w:t>Charging</w:t>
      </w:r>
      <w:bookmarkEnd w:id="335"/>
      <w:bookmarkEnd w:id="336"/>
    </w:p>
    <w:p w14:paraId="2D83F975" w14:textId="77777777" w:rsidR="00FA6039" w:rsidRDefault="3DCDB896" w:rsidP="00FA6039">
      <w:pPr>
        <w:pStyle w:val="Heading3"/>
      </w:pPr>
      <w:r>
        <w:t>Charger Specifications</w:t>
      </w:r>
    </w:p>
    <w:tbl>
      <w:tblPr>
        <w:tblStyle w:val="TableGrid"/>
        <w:tblW w:w="0" w:type="auto"/>
        <w:tblLook w:val="04A0" w:firstRow="1" w:lastRow="0" w:firstColumn="1" w:lastColumn="0" w:noHBand="0" w:noVBand="1"/>
      </w:tblPr>
      <w:tblGrid>
        <w:gridCol w:w="1885"/>
        <w:gridCol w:w="3510"/>
      </w:tblGrid>
      <w:tr w:rsidR="00FA6039" w14:paraId="6BF1E44F" w14:textId="77777777" w:rsidTr="212488FE">
        <w:trPr>
          <w:cantSplit/>
        </w:trPr>
        <w:tc>
          <w:tcPr>
            <w:tcW w:w="1885" w:type="dxa"/>
          </w:tcPr>
          <w:p w14:paraId="48EF6210" w14:textId="77777777" w:rsidR="00FA6039" w:rsidRDefault="00FA6039" w:rsidP="00FA6039">
            <w:pPr>
              <w:keepNext/>
            </w:pPr>
            <w:r>
              <w:t>Make / Model:</w:t>
            </w:r>
          </w:p>
        </w:tc>
        <w:tc>
          <w:tcPr>
            <w:tcW w:w="3510" w:type="dxa"/>
          </w:tcPr>
          <w:p w14:paraId="2ECB23D2" w14:textId="454830D1" w:rsidR="00FA6039" w:rsidRPr="007844E6" w:rsidRDefault="00D848F1" w:rsidP="00756D04">
            <w:pPr>
              <w:pStyle w:val="Instructions"/>
              <w:rPr>
                <w:rFonts w:ascii="Arial" w:eastAsia="Arial" w:hAnsi="Arial" w:cs="Arial"/>
                <w:color w:val="FF0000"/>
                <w:sz w:val="20"/>
                <w:szCs w:val="20"/>
              </w:rPr>
            </w:pPr>
            <w:r w:rsidRPr="007844E6">
              <w:rPr>
                <w:rFonts w:ascii="Arial" w:eastAsia="Arial" w:hAnsi="Arial" w:cs="Arial"/>
                <w:color w:val="FF0000"/>
                <w:sz w:val="20"/>
                <w:szCs w:val="20"/>
              </w:rPr>
              <w:t xml:space="preserve">Siemens </w:t>
            </w:r>
            <w:proofErr w:type="spellStart"/>
            <w:proofErr w:type="gramStart"/>
            <w:r w:rsidRPr="007844E6">
              <w:rPr>
                <w:rFonts w:ascii="Arial" w:eastAsia="Arial" w:hAnsi="Arial" w:cs="Arial"/>
                <w:color w:val="FF0000"/>
                <w:sz w:val="20"/>
                <w:szCs w:val="20"/>
              </w:rPr>
              <w:t>Valeo</w:t>
            </w:r>
            <w:proofErr w:type="spellEnd"/>
            <w:r w:rsidRPr="007844E6">
              <w:rPr>
                <w:rFonts w:ascii="Arial" w:eastAsia="Arial" w:hAnsi="Arial" w:cs="Arial"/>
                <w:color w:val="FF0000"/>
                <w:sz w:val="20"/>
                <w:szCs w:val="20"/>
              </w:rPr>
              <w:t xml:space="preserve">  -</w:t>
            </w:r>
            <w:proofErr w:type="gramEnd"/>
            <w:r w:rsidRPr="007844E6">
              <w:rPr>
                <w:rFonts w:ascii="Arial" w:eastAsia="Arial" w:hAnsi="Arial" w:cs="Arial"/>
                <w:color w:val="FF0000"/>
                <w:sz w:val="20"/>
                <w:szCs w:val="20"/>
              </w:rPr>
              <w:t xml:space="preserve"> </w:t>
            </w:r>
            <w:r w:rsidR="00F5466A" w:rsidRPr="007844E6">
              <w:rPr>
                <w:rFonts w:ascii="Arial" w:eastAsia="Arial" w:hAnsi="Arial" w:cs="Arial"/>
                <w:color w:val="FF0000"/>
                <w:sz w:val="20"/>
                <w:szCs w:val="20"/>
              </w:rPr>
              <w:t>EV250035</w:t>
            </w:r>
            <w:r w:rsidRPr="007844E6">
              <w:rPr>
                <w:rFonts w:ascii="Arial" w:eastAsia="Arial" w:hAnsi="Arial" w:cs="Arial"/>
                <w:color w:val="FF0000"/>
                <w:sz w:val="20"/>
                <w:szCs w:val="20"/>
              </w:rPr>
              <w:t xml:space="preserve">  </w:t>
            </w:r>
          </w:p>
        </w:tc>
      </w:tr>
      <w:tr w:rsidR="00FA6039" w14:paraId="63E63DFD" w14:textId="77777777" w:rsidTr="212488FE">
        <w:trPr>
          <w:cantSplit/>
        </w:trPr>
        <w:tc>
          <w:tcPr>
            <w:tcW w:w="1885" w:type="dxa"/>
          </w:tcPr>
          <w:p w14:paraId="5C1B5F28" w14:textId="77777777" w:rsidR="00FA6039" w:rsidRDefault="00FA6039" w:rsidP="00FA6039">
            <w:pPr>
              <w:keepNext/>
            </w:pPr>
            <w:r>
              <w:t>Power:</w:t>
            </w:r>
          </w:p>
        </w:tc>
        <w:tc>
          <w:tcPr>
            <w:tcW w:w="3510" w:type="dxa"/>
          </w:tcPr>
          <w:p w14:paraId="0DCEC7EB" w14:textId="1CE5CB7B" w:rsidR="00FA6039" w:rsidRPr="007844E6" w:rsidRDefault="00D848F1" w:rsidP="00756D04">
            <w:pPr>
              <w:pStyle w:val="Instructions"/>
              <w:rPr>
                <w:color w:val="FF0000"/>
              </w:rPr>
            </w:pPr>
            <w:r w:rsidRPr="007844E6">
              <w:rPr>
                <w:color w:val="FF0000"/>
              </w:rPr>
              <w:t>3.</w:t>
            </w:r>
            <w:r w:rsidR="212488FE" w:rsidRPr="007844E6">
              <w:rPr>
                <w:color w:val="FF0000"/>
              </w:rPr>
              <w:t>5KW</w:t>
            </w:r>
          </w:p>
        </w:tc>
      </w:tr>
      <w:tr w:rsidR="00FA6039" w14:paraId="088AA8FD" w14:textId="77777777" w:rsidTr="212488FE">
        <w:trPr>
          <w:cantSplit/>
        </w:trPr>
        <w:tc>
          <w:tcPr>
            <w:tcW w:w="1885" w:type="dxa"/>
          </w:tcPr>
          <w:p w14:paraId="34BB9BE0" w14:textId="77777777" w:rsidR="00FA6039" w:rsidRDefault="00FA6039" w:rsidP="00FA6039">
            <w:pPr>
              <w:keepNext/>
            </w:pPr>
            <w:r>
              <w:t>Output Voltage:</w:t>
            </w:r>
          </w:p>
        </w:tc>
        <w:tc>
          <w:tcPr>
            <w:tcW w:w="3510" w:type="dxa"/>
          </w:tcPr>
          <w:p w14:paraId="335FBDCC" w14:textId="6BE069EB" w:rsidR="00FA6039" w:rsidRPr="007844E6" w:rsidRDefault="5B46F8AE" w:rsidP="00756D04">
            <w:pPr>
              <w:pStyle w:val="Instructions"/>
              <w:rPr>
                <w:color w:val="FF0000"/>
              </w:rPr>
            </w:pPr>
            <w:r w:rsidRPr="007844E6">
              <w:rPr>
                <w:color w:val="FF0000"/>
              </w:rPr>
              <w:t>4</w:t>
            </w:r>
            <w:r w:rsidR="00827A45" w:rsidRPr="007844E6">
              <w:rPr>
                <w:color w:val="FF0000"/>
              </w:rPr>
              <w:t>30</w:t>
            </w:r>
            <w:r w:rsidRPr="007844E6">
              <w:rPr>
                <w:color w:val="FF0000"/>
              </w:rPr>
              <w:t>V</w:t>
            </w:r>
          </w:p>
        </w:tc>
      </w:tr>
      <w:tr w:rsidR="00FA6039" w14:paraId="4DEAF89E" w14:textId="77777777" w:rsidTr="212488FE">
        <w:trPr>
          <w:cantSplit/>
        </w:trPr>
        <w:tc>
          <w:tcPr>
            <w:tcW w:w="1885" w:type="dxa"/>
          </w:tcPr>
          <w:p w14:paraId="4BDD37CD" w14:textId="77777777" w:rsidR="00FA6039" w:rsidRDefault="00FA6039" w:rsidP="00FA6039">
            <w:pPr>
              <w:keepNext/>
            </w:pPr>
            <w:r>
              <w:t>Output Current:</w:t>
            </w:r>
          </w:p>
        </w:tc>
        <w:tc>
          <w:tcPr>
            <w:tcW w:w="3510" w:type="dxa"/>
          </w:tcPr>
          <w:p w14:paraId="527751C4" w14:textId="42FA65FB" w:rsidR="00FA6039" w:rsidRPr="007844E6" w:rsidRDefault="212488FE" w:rsidP="00756D04">
            <w:pPr>
              <w:pStyle w:val="Instructions"/>
              <w:rPr>
                <w:color w:val="FF0000"/>
              </w:rPr>
            </w:pPr>
            <w:r w:rsidRPr="007844E6">
              <w:rPr>
                <w:color w:val="FF0000"/>
              </w:rPr>
              <w:t>12A</w:t>
            </w:r>
          </w:p>
        </w:tc>
      </w:tr>
      <w:tr w:rsidR="00FA6039" w14:paraId="3C8C8E76" w14:textId="77777777" w:rsidTr="212488FE">
        <w:trPr>
          <w:cantSplit/>
        </w:trPr>
        <w:tc>
          <w:tcPr>
            <w:tcW w:w="1885" w:type="dxa"/>
          </w:tcPr>
          <w:p w14:paraId="092C6F18" w14:textId="77777777" w:rsidR="00FA6039" w:rsidRDefault="00FA6039" w:rsidP="00FA6039">
            <w:pPr>
              <w:keepNext/>
            </w:pPr>
            <w:r>
              <w:t>Input Voltage:</w:t>
            </w:r>
          </w:p>
        </w:tc>
        <w:tc>
          <w:tcPr>
            <w:tcW w:w="3510" w:type="dxa"/>
          </w:tcPr>
          <w:p w14:paraId="0A893B6B" w14:textId="05E4D644" w:rsidR="00FA6039" w:rsidRPr="007844E6" w:rsidRDefault="00D959E6" w:rsidP="00756D04">
            <w:pPr>
              <w:pStyle w:val="Instructions"/>
              <w:rPr>
                <w:color w:val="FF0000"/>
              </w:rPr>
            </w:pPr>
            <w:r w:rsidRPr="007844E6">
              <w:rPr>
                <w:color w:val="FF0000"/>
              </w:rPr>
              <w:t>85 – 275VAC (single phase)</w:t>
            </w:r>
          </w:p>
        </w:tc>
      </w:tr>
      <w:tr w:rsidR="00FA6039" w14:paraId="57657DE4" w14:textId="77777777" w:rsidTr="212488FE">
        <w:trPr>
          <w:cantSplit/>
        </w:trPr>
        <w:tc>
          <w:tcPr>
            <w:tcW w:w="1885" w:type="dxa"/>
          </w:tcPr>
          <w:p w14:paraId="087F657A" w14:textId="77777777" w:rsidR="00FA6039" w:rsidRDefault="00FA6039" w:rsidP="00FA6039">
            <w:pPr>
              <w:keepNext/>
            </w:pPr>
            <w:r>
              <w:t>Input Current:</w:t>
            </w:r>
          </w:p>
        </w:tc>
        <w:tc>
          <w:tcPr>
            <w:tcW w:w="3510" w:type="dxa"/>
          </w:tcPr>
          <w:p w14:paraId="6ADB8029" w14:textId="20278764" w:rsidR="00FA6039" w:rsidRPr="007844E6" w:rsidRDefault="002E22A3" w:rsidP="00756D04">
            <w:pPr>
              <w:pStyle w:val="Instructions"/>
              <w:rPr>
                <w:color w:val="FF0000"/>
              </w:rPr>
            </w:pPr>
            <w:r w:rsidRPr="007844E6">
              <w:rPr>
                <w:color w:val="FF0000"/>
              </w:rPr>
              <w:t>16</w:t>
            </w:r>
            <w:r w:rsidR="5B46F8AE" w:rsidRPr="007844E6">
              <w:rPr>
                <w:color w:val="FF0000"/>
              </w:rPr>
              <w:t>A</w:t>
            </w:r>
          </w:p>
        </w:tc>
      </w:tr>
      <w:tr w:rsidR="00FA6039" w14:paraId="482372CD" w14:textId="77777777" w:rsidTr="212488FE">
        <w:trPr>
          <w:cantSplit/>
        </w:trPr>
        <w:tc>
          <w:tcPr>
            <w:tcW w:w="1885" w:type="dxa"/>
          </w:tcPr>
          <w:p w14:paraId="63ACBBB0" w14:textId="77777777" w:rsidR="00FA6039" w:rsidRDefault="00FA6039" w:rsidP="00FA6039">
            <w:pPr>
              <w:keepNext/>
            </w:pPr>
            <w:r>
              <w:t>Datasheet:</w:t>
            </w:r>
          </w:p>
        </w:tc>
        <w:tc>
          <w:tcPr>
            <w:tcW w:w="3510" w:type="dxa"/>
          </w:tcPr>
          <w:p w14:paraId="1F899193" w14:textId="3CCADF48" w:rsidR="00FA6039" w:rsidRPr="007844E6" w:rsidRDefault="00545D17" w:rsidP="00756D04">
            <w:pPr>
              <w:pStyle w:val="Instructions"/>
              <w:rPr>
                <w:color w:val="FF0000"/>
              </w:rPr>
            </w:pPr>
            <w:hyperlink r:id="rId99">
              <w:r w:rsidR="5B46F8AE" w:rsidRPr="007844E6">
                <w:rPr>
                  <w:rStyle w:val="Hyperlink"/>
                  <w:color w:val="FF0000"/>
                </w:rPr>
                <w:t>Datasheet</w:t>
              </w:r>
            </w:hyperlink>
          </w:p>
        </w:tc>
      </w:tr>
    </w:tbl>
    <w:p w14:paraId="13E37CE8" w14:textId="59E677C5" w:rsidR="00FA6039" w:rsidRPr="007844E6" w:rsidRDefault="00FA6039" w:rsidP="00FA6039">
      <w:pPr>
        <w:pStyle w:val="Caption"/>
        <w:rPr>
          <w:color w:val="FF0000"/>
        </w:rPr>
      </w:pPr>
      <w:bookmarkStart w:id="337" w:name="_Toc535246762"/>
      <w:bookmarkStart w:id="338" w:name="_Toc535248649"/>
      <w:bookmarkStart w:id="339" w:name="_Toc8806305"/>
      <w:r w:rsidRPr="007844E6">
        <w:rPr>
          <w:color w:val="FF0000"/>
        </w:rPr>
        <w:t xml:space="preserve">Table </w:t>
      </w:r>
      <w:r w:rsidR="00342836" w:rsidRPr="007844E6">
        <w:rPr>
          <w:color w:val="FF0000"/>
          <w:shd w:val="clear" w:color="auto" w:fill="E6E6E6"/>
        </w:rPr>
        <w:fldChar w:fldCharType="begin"/>
      </w:r>
      <w:r w:rsidR="00342836" w:rsidRPr="007844E6">
        <w:rPr>
          <w:color w:val="FF0000"/>
        </w:rPr>
        <w:instrText xml:space="preserve"> STYLEREF 1 \s </w:instrText>
      </w:r>
      <w:r w:rsidR="00342836" w:rsidRPr="007844E6">
        <w:rPr>
          <w:color w:val="FF0000"/>
          <w:shd w:val="clear" w:color="auto" w:fill="E6E6E6"/>
        </w:rPr>
        <w:fldChar w:fldCharType="separate"/>
      </w:r>
      <w:r w:rsidR="00492221">
        <w:rPr>
          <w:color w:val="FF0000"/>
        </w:rPr>
        <w:t>5</w:t>
      </w:r>
      <w:r w:rsidR="00342836" w:rsidRPr="007844E6">
        <w:rPr>
          <w:color w:val="FF0000"/>
          <w:shd w:val="clear" w:color="auto" w:fill="E6E6E6"/>
        </w:rPr>
        <w:fldChar w:fldCharType="end"/>
      </w:r>
      <w:r w:rsidR="00944031" w:rsidRPr="007844E6">
        <w:rPr>
          <w:color w:val="FF0000"/>
        </w:rPr>
        <w:noBreakHyphen/>
      </w:r>
      <w:r w:rsidR="00342836" w:rsidRPr="007844E6">
        <w:rPr>
          <w:color w:val="FF0000"/>
          <w:shd w:val="clear" w:color="auto" w:fill="E6E6E6"/>
        </w:rPr>
        <w:fldChar w:fldCharType="begin"/>
      </w:r>
      <w:r w:rsidR="00342836" w:rsidRPr="007844E6">
        <w:rPr>
          <w:color w:val="FF0000"/>
        </w:rPr>
        <w:instrText xml:space="preserve"> SEQ Table \* ARABIC \s 1 </w:instrText>
      </w:r>
      <w:r w:rsidR="00342836" w:rsidRPr="007844E6">
        <w:rPr>
          <w:color w:val="FF0000"/>
          <w:shd w:val="clear" w:color="auto" w:fill="E6E6E6"/>
        </w:rPr>
        <w:fldChar w:fldCharType="separate"/>
      </w:r>
      <w:r w:rsidR="00492221">
        <w:rPr>
          <w:color w:val="FF0000"/>
        </w:rPr>
        <w:t>9</w:t>
      </w:r>
      <w:r w:rsidR="00342836" w:rsidRPr="007844E6">
        <w:rPr>
          <w:color w:val="FF0000"/>
          <w:shd w:val="clear" w:color="auto" w:fill="E6E6E6"/>
        </w:rPr>
        <w:fldChar w:fldCharType="end"/>
      </w:r>
      <w:r w:rsidRPr="007844E6">
        <w:rPr>
          <w:color w:val="FF0000"/>
        </w:rPr>
        <w:t xml:space="preserve"> - Charger Specifications</w:t>
      </w:r>
      <w:bookmarkEnd w:id="337"/>
      <w:bookmarkEnd w:id="338"/>
      <w:bookmarkEnd w:id="339"/>
    </w:p>
    <w:p w14:paraId="4378C8A8" w14:textId="77777777" w:rsidR="00C76360" w:rsidRDefault="00C76360" w:rsidP="00C76360"/>
    <w:p w14:paraId="7B9304D8" w14:textId="77777777" w:rsidR="00C76360" w:rsidRDefault="00C76360" w:rsidP="00C76360"/>
    <w:p w14:paraId="400F63A7" w14:textId="77777777" w:rsidR="00C76360" w:rsidRDefault="00C76360" w:rsidP="00C76360"/>
    <w:p w14:paraId="1B379472" w14:textId="77777777" w:rsidR="00C76360" w:rsidRDefault="00C76360" w:rsidP="00C76360"/>
    <w:p w14:paraId="35F09D79" w14:textId="77777777" w:rsidR="00C76360" w:rsidRDefault="00C76360" w:rsidP="00C76360"/>
    <w:p w14:paraId="2CD9966F" w14:textId="77777777" w:rsidR="00C76360" w:rsidRDefault="00C76360" w:rsidP="00C76360"/>
    <w:p w14:paraId="169B5367" w14:textId="77777777" w:rsidR="00C76360" w:rsidRPr="00C76360" w:rsidRDefault="00C76360" w:rsidP="00C76360"/>
    <w:p w14:paraId="4F904CB7" w14:textId="675838A9" w:rsidR="00FA6039" w:rsidRDefault="5B46F8AE" w:rsidP="20C56909">
      <w:pPr>
        <w:pStyle w:val="Heading3"/>
      </w:pPr>
      <w:r>
        <w:t>Charging Shutdown Circuit</w:t>
      </w:r>
    </w:p>
    <w:p w14:paraId="6B805640" w14:textId="637558A4" w:rsidR="5B46F8AE" w:rsidRDefault="00F36585" w:rsidP="74BC1749">
      <w:pPr>
        <w:pStyle w:val="Instructions"/>
        <w:spacing w:line="259" w:lineRule="auto"/>
      </w:pPr>
      <w:r w:rsidRPr="00F36585">
        <w:rPr>
          <w:noProof/>
        </w:rPr>
        <w:drawing>
          <wp:inline distT="0" distB="0" distL="0" distR="0" wp14:anchorId="162B6F9F" wp14:editId="439BAFBB">
            <wp:extent cx="5943600" cy="2858770"/>
            <wp:effectExtent l="0" t="0" r="0" b="0"/>
            <wp:docPr id="1376595264" name="Picture 137659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58770"/>
                    </a:xfrm>
                    <a:prstGeom prst="rect">
                      <a:avLst/>
                    </a:prstGeom>
                  </pic:spPr>
                </pic:pic>
              </a:graphicData>
            </a:graphic>
          </wp:inline>
        </w:drawing>
      </w:r>
    </w:p>
    <w:p w14:paraId="58EBB727" w14:textId="072C0E0F" w:rsidR="00FA6039" w:rsidRPr="00C77C54" w:rsidRDefault="00FA6039" w:rsidP="00FA6039">
      <w:pPr>
        <w:pStyle w:val="Caption"/>
        <w:rPr>
          <w:color w:val="FF0000"/>
        </w:rPr>
      </w:pPr>
      <w:bookmarkStart w:id="340" w:name="_Toc494397996"/>
      <w:bookmarkStart w:id="341" w:name="_Toc535246942"/>
      <w:bookmarkStart w:id="342" w:name="_Toc535248182"/>
      <w:bookmarkStart w:id="343" w:name="_Toc535248947"/>
      <w:bookmarkStart w:id="344" w:name="_Toc535249109"/>
      <w:bookmarkStart w:id="345" w:name="_Toc8806351"/>
      <w:r w:rsidRPr="00C77C54">
        <w:rPr>
          <w:color w:val="FF0000"/>
        </w:rPr>
        <w:t xml:space="preserve">Figure </w:t>
      </w:r>
      <w:r w:rsidR="00342836">
        <w:rPr>
          <w:color w:val="FF0000"/>
        </w:rPr>
        <w:fldChar w:fldCharType="begin"/>
      </w:r>
      <w:r w:rsidR="00342836" w:rsidRPr="00C77C54">
        <w:rPr>
          <w:color w:val="FF0000"/>
        </w:rPr>
        <w:instrText xml:space="preserve"> STYLEREF 1 \s </w:instrText>
      </w:r>
      <w:r w:rsidR="00342836">
        <w:rPr>
          <w:color w:val="FF0000"/>
        </w:rPr>
        <w:fldChar w:fldCharType="separate"/>
      </w:r>
      <w:r w:rsidR="00492221">
        <w:rPr>
          <w:color w:val="FF0000"/>
        </w:rPr>
        <w:t>5</w:t>
      </w:r>
      <w:r w:rsidR="00342836">
        <w:rPr>
          <w:color w:val="FF0000"/>
        </w:rPr>
        <w:fldChar w:fldCharType="end"/>
      </w:r>
      <w:r w:rsidR="007019C6" w:rsidRPr="00C77C54">
        <w:rPr>
          <w:color w:val="FF0000"/>
        </w:rPr>
        <w:noBreakHyphen/>
      </w:r>
      <w:r w:rsidR="00342836">
        <w:rPr>
          <w:color w:val="FF0000"/>
        </w:rPr>
        <w:fldChar w:fldCharType="begin"/>
      </w:r>
      <w:r w:rsidR="00342836">
        <w:rPr>
          <w:noProof/>
        </w:rPr>
        <w:instrText xml:space="preserve"> SEQ Figure \* ARABIC \s 1 </w:instrText>
      </w:r>
      <w:r w:rsidR="00342836">
        <w:rPr>
          <w:color w:val="FF0000"/>
        </w:rPr>
        <w:fldChar w:fldCharType="separate"/>
      </w:r>
      <w:r w:rsidR="00BD789D">
        <w:rPr>
          <w:noProof/>
        </w:rPr>
        <w:t>25</w:t>
      </w:r>
      <w:r w:rsidR="00342836">
        <w:rPr>
          <w:color w:val="FF0000"/>
        </w:rPr>
        <w:fldChar w:fldCharType="end"/>
      </w:r>
      <w:r w:rsidRPr="00C77C54">
        <w:rPr>
          <w:color w:val="FF0000"/>
        </w:rPr>
        <w:t xml:space="preserve"> - </w:t>
      </w:r>
      <w:r w:rsidR="00CE14B5" w:rsidRPr="00C77C54">
        <w:rPr>
          <w:color w:val="FF0000"/>
        </w:rPr>
        <w:t>Char</w:t>
      </w:r>
      <w:r w:rsidRPr="00C77C54">
        <w:rPr>
          <w:color w:val="FF0000"/>
        </w:rPr>
        <w:t>ging Shutdown Circuit Schematic</w:t>
      </w:r>
      <w:bookmarkEnd w:id="340"/>
      <w:bookmarkEnd w:id="341"/>
      <w:bookmarkEnd w:id="342"/>
      <w:bookmarkEnd w:id="343"/>
      <w:bookmarkEnd w:id="344"/>
      <w:bookmarkEnd w:id="345"/>
    </w:p>
    <w:p w14:paraId="183E2E4B" w14:textId="6910571C" w:rsidR="5B46F8AE" w:rsidRDefault="5B46F8AE" w:rsidP="0BD41F8B">
      <w:pPr>
        <w:pStyle w:val="Heading3"/>
      </w:pPr>
      <w:r>
        <w:t>Charging TS Circuit</w:t>
      </w:r>
    </w:p>
    <w:p w14:paraId="04C0B79D" w14:textId="77777777" w:rsidR="001F4D6B" w:rsidRDefault="004232A2" w:rsidP="00BA1AAA">
      <w:pPr>
        <w:rPr>
          <w:color w:val="FF0000"/>
        </w:rPr>
      </w:pPr>
      <w:bookmarkStart w:id="346" w:name="_Toc494397997"/>
      <w:bookmarkStart w:id="347" w:name="_Toc535246943"/>
      <w:bookmarkStart w:id="348" w:name="_Toc535248183"/>
      <w:bookmarkStart w:id="349" w:name="_Toc535248948"/>
      <w:bookmarkStart w:id="350" w:name="_Toc535249110"/>
      <w:r>
        <w:rPr>
          <w:noProof/>
        </w:rPr>
        <w:drawing>
          <wp:inline distT="0" distB="0" distL="0" distR="0" wp14:anchorId="47C67344" wp14:editId="512D79EA">
            <wp:extent cx="5943600" cy="2583180"/>
            <wp:effectExtent l="0" t="0" r="0" b="7620"/>
            <wp:docPr id="1376595265" name="Picture 137659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83180"/>
                    </a:xfrm>
                    <a:prstGeom prst="rect">
                      <a:avLst/>
                    </a:prstGeom>
                  </pic:spPr>
                </pic:pic>
              </a:graphicData>
            </a:graphic>
          </wp:inline>
        </w:drawing>
      </w:r>
      <w:r w:rsidR="009E23B9" w:rsidRPr="00C77C54">
        <w:rPr>
          <w:color w:val="FF0000"/>
        </w:rPr>
        <w:t xml:space="preserve"> </w:t>
      </w:r>
    </w:p>
    <w:p w14:paraId="7205C18D" w14:textId="6943F44D" w:rsidR="00FA6039" w:rsidRPr="00FA6039" w:rsidRDefault="00FA6039" w:rsidP="00FA6039">
      <w:pPr>
        <w:pStyle w:val="Caption"/>
      </w:pPr>
      <w:bookmarkStart w:id="351" w:name="_Toc8806352"/>
      <w:r w:rsidRPr="00C77C54">
        <w:rPr>
          <w:color w:val="FF0000"/>
        </w:rPr>
        <w:t xml:space="preserve">Figure </w:t>
      </w:r>
      <w:r w:rsidR="00342836">
        <w:rPr>
          <w:color w:val="FF0000"/>
        </w:rPr>
        <w:fldChar w:fldCharType="begin"/>
      </w:r>
      <w:r w:rsidR="00342836" w:rsidRPr="00C77C54">
        <w:rPr>
          <w:color w:val="FF0000"/>
        </w:rPr>
        <w:instrText xml:space="preserve"> STYLEREF 1 \s </w:instrText>
      </w:r>
      <w:r w:rsidR="00342836">
        <w:rPr>
          <w:color w:val="FF0000"/>
        </w:rPr>
        <w:fldChar w:fldCharType="separate"/>
      </w:r>
      <w:r w:rsidR="00492221">
        <w:rPr>
          <w:color w:val="FF0000"/>
        </w:rPr>
        <w:t>5</w:t>
      </w:r>
      <w:r w:rsidR="00342836">
        <w:rPr>
          <w:color w:val="FF0000"/>
        </w:rPr>
        <w:fldChar w:fldCharType="end"/>
      </w:r>
      <w:r w:rsidR="007019C6" w:rsidRPr="00C77C54">
        <w:rPr>
          <w:color w:val="FF0000"/>
        </w:rPr>
        <w:noBreakHyphen/>
      </w:r>
      <w:r w:rsidR="00342836">
        <w:rPr>
          <w:color w:val="FF0000"/>
        </w:rPr>
        <w:fldChar w:fldCharType="begin"/>
      </w:r>
      <w:r w:rsidR="00342836">
        <w:rPr>
          <w:noProof/>
        </w:rPr>
        <w:instrText xml:space="preserve"> SEQ Figure \* ARABIC \s 1 </w:instrText>
      </w:r>
      <w:r w:rsidR="00342836">
        <w:rPr>
          <w:color w:val="FF0000"/>
        </w:rPr>
        <w:fldChar w:fldCharType="separate"/>
      </w:r>
      <w:r w:rsidR="00BD789D">
        <w:rPr>
          <w:noProof/>
        </w:rPr>
        <w:t>26</w:t>
      </w:r>
      <w:r w:rsidR="00342836">
        <w:rPr>
          <w:color w:val="FF0000"/>
        </w:rPr>
        <w:fldChar w:fldCharType="end"/>
      </w:r>
      <w:r w:rsidRPr="00C77C54">
        <w:rPr>
          <w:color w:val="FF0000"/>
        </w:rPr>
        <w:t xml:space="preserve"> - Charging TS Schematic</w:t>
      </w:r>
      <w:bookmarkEnd w:id="346"/>
      <w:bookmarkEnd w:id="347"/>
      <w:bookmarkEnd w:id="348"/>
      <w:bookmarkEnd w:id="349"/>
      <w:bookmarkEnd w:id="350"/>
      <w:bookmarkEnd w:id="351"/>
    </w:p>
    <w:p w14:paraId="41D6D502" w14:textId="77777777" w:rsidR="00FA6039" w:rsidRDefault="5B46F8AE" w:rsidP="00FA6039">
      <w:pPr>
        <w:pStyle w:val="Heading3"/>
      </w:pPr>
      <w:r>
        <w:t>Charger TS Connection Interlock</w:t>
      </w:r>
    </w:p>
    <w:p w14:paraId="14044FF9" w14:textId="3B05176E" w:rsidR="00FA6039" w:rsidRPr="00FA6039" w:rsidRDefault="5B46F8AE" w:rsidP="5B46F8AE">
      <w:r w:rsidRPr="5B46F8AE">
        <w:t xml:space="preserve">The main TS connector for our accumulator has a pilot line interlock integrated into it. If this pilot line is broken or any other safety faults occur, the </w:t>
      </w:r>
      <w:r w:rsidR="001C6FD6">
        <w:t>AIR’s</w:t>
      </w:r>
      <w:r w:rsidRPr="5B46F8AE">
        <w:t xml:space="preserve"> are opened.</w:t>
      </w:r>
      <w:r w:rsidR="003F67CF">
        <w:t xml:space="preserve"> If the </w:t>
      </w:r>
      <w:r w:rsidR="001C6FD6">
        <w:t>AIR’s</w:t>
      </w:r>
      <w:r w:rsidR="003F67CF">
        <w:t xml:space="preserve"> are open the </w:t>
      </w:r>
      <w:r w:rsidR="00357799">
        <w:t>DC/DC</w:t>
      </w:r>
      <w:r w:rsidR="003F67CF">
        <w:t xml:space="preserve"> loses power and </w:t>
      </w:r>
      <w:r w:rsidR="00840FF3">
        <w:t>the charger is put into standby move (no power output).</w:t>
      </w:r>
    </w:p>
    <w:p w14:paraId="7578F654" w14:textId="77777777" w:rsidR="00FA6039" w:rsidRDefault="5B46F8AE" w:rsidP="00FA6039">
      <w:pPr>
        <w:pStyle w:val="Heading3"/>
      </w:pPr>
      <w:r>
        <w:lastRenderedPageBreak/>
        <w:t>Charger Control</w:t>
      </w:r>
    </w:p>
    <w:p w14:paraId="31175F30" w14:textId="0395E325" w:rsidR="00FA6039" w:rsidRDefault="5B46F8AE" w:rsidP="5B46F8AE">
      <w:r w:rsidRPr="5B46F8AE">
        <w:t>Once the low voltage connector is plugged into the accumulator from the charging cart, the BMS will boot up in charging mode. While in charging mode the accumulator has an interlock connection the charger, which will shut the charger off in the event of the following conditions:</w:t>
      </w:r>
    </w:p>
    <w:p w14:paraId="1264A7E7" w14:textId="101FA33D" w:rsidR="5B46F8AE" w:rsidRDefault="5B46F8AE" w:rsidP="5B46F8AE"/>
    <w:p w14:paraId="0394EC92" w14:textId="586A6ED0" w:rsidR="5B46F8AE" w:rsidRDefault="5B46F8AE" w:rsidP="5B46F8AE">
      <w:pPr>
        <w:pStyle w:val="ListParagraph"/>
        <w:numPr>
          <w:ilvl w:val="0"/>
          <w:numId w:val="3"/>
        </w:numPr>
      </w:pPr>
      <w:r w:rsidRPr="5B46F8AE">
        <w:t>Overcurrent</w:t>
      </w:r>
    </w:p>
    <w:p w14:paraId="3B3D2D29" w14:textId="301D8DBF" w:rsidR="5B46F8AE" w:rsidRDefault="5B46F8AE" w:rsidP="5B46F8AE">
      <w:pPr>
        <w:pStyle w:val="ListParagraph"/>
        <w:numPr>
          <w:ilvl w:val="0"/>
          <w:numId w:val="3"/>
        </w:numPr>
      </w:pPr>
      <w:r w:rsidRPr="5B46F8AE">
        <w:t>Over-temperature</w:t>
      </w:r>
    </w:p>
    <w:p w14:paraId="3F3F7974" w14:textId="4B91350F" w:rsidR="5B46F8AE" w:rsidRDefault="5B46F8AE" w:rsidP="5B46F8AE">
      <w:pPr>
        <w:pStyle w:val="ListParagraph"/>
        <w:numPr>
          <w:ilvl w:val="0"/>
          <w:numId w:val="3"/>
        </w:numPr>
      </w:pPr>
      <w:r w:rsidRPr="5B46F8AE">
        <w:t>Under-temperature</w:t>
      </w:r>
    </w:p>
    <w:p w14:paraId="31F684DE" w14:textId="7793D6B0" w:rsidR="5B46F8AE" w:rsidRDefault="5B46F8AE" w:rsidP="5B46F8AE">
      <w:pPr>
        <w:pStyle w:val="ListParagraph"/>
        <w:numPr>
          <w:ilvl w:val="0"/>
          <w:numId w:val="3"/>
        </w:numPr>
      </w:pPr>
      <w:r w:rsidRPr="5B46F8AE">
        <w:t>Over-voltage</w:t>
      </w:r>
    </w:p>
    <w:p w14:paraId="6BB525FD" w14:textId="1F5022AD" w:rsidR="5B46F8AE" w:rsidRDefault="5B46F8AE" w:rsidP="5B46F8AE">
      <w:pPr>
        <w:pStyle w:val="ListParagraph"/>
        <w:numPr>
          <w:ilvl w:val="0"/>
          <w:numId w:val="3"/>
        </w:numPr>
      </w:pPr>
      <w:r w:rsidRPr="5B46F8AE">
        <w:t>Under-voltage</w:t>
      </w:r>
    </w:p>
    <w:p w14:paraId="0977C1E0" w14:textId="1F8497C5" w:rsidR="5B46F8AE" w:rsidRDefault="5B46F8AE" w:rsidP="5B46F8AE">
      <w:pPr>
        <w:pStyle w:val="ListParagraph"/>
        <w:numPr>
          <w:ilvl w:val="0"/>
          <w:numId w:val="3"/>
        </w:numPr>
      </w:pPr>
      <w:r w:rsidRPr="5B46F8AE">
        <w:t>General fault</w:t>
      </w:r>
    </w:p>
    <w:p w14:paraId="6714FDA9" w14:textId="79CAF09F" w:rsidR="5B46F8AE" w:rsidRDefault="5B46F8AE" w:rsidP="5B46F8AE">
      <w:r w:rsidRPr="5B46F8AE">
        <w:t>If the AMS detects any of the previous faults, it will output an unsafe status signal to the charger which will shut it off.</w:t>
      </w:r>
    </w:p>
    <w:p w14:paraId="2DEE59E6" w14:textId="77777777" w:rsidR="003D2D57" w:rsidRPr="00653B6B" w:rsidRDefault="5B46F8AE" w:rsidP="003D2D57">
      <w:pPr>
        <w:pStyle w:val="Heading3"/>
      </w:pPr>
      <w:r>
        <w:t>Charger Demonstration</w:t>
      </w:r>
    </w:p>
    <w:p w14:paraId="444DE5F8" w14:textId="3F09F8C3" w:rsidR="003D2D57" w:rsidRPr="00FA6039" w:rsidRDefault="003D2D57" w:rsidP="00FA6039">
      <w:pPr>
        <w:pStyle w:val="Instructions"/>
      </w:pPr>
    </w:p>
    <w:p w14:paraId="5C08DDB4" w14:textId="78B01B4F" w:rsidR="5B46F8AE" w:rsidRDefault="5B46F8AE" w:rsidP="5B46F8AE">
      <w:pPr>
        <w:pStyle w:val="ListParagraph"/>
        <w:numPr>
          <w:ilvl w:val="0"/>
          <w:numId w:val="1"/>
        </w:numPr>
      </w:pPr>
      <w:r w:rsidRPr="5B46F8AE">
        <w:t>Ensure the charger is disconnected from AC power.</w:t>
      </w:r>
    </w:p>
    <w:p w14:paraId="5189FE69" w14:textId="18EA58AF" w:rsidR="5B46F8AE" w:rsidRDefault="5B46F8AE" w:rsidP="5B46F8AE">
      <w:pPr>
        <w:pStyle w:val="ListParagraph"/>
        <w:numPr>
          <w:ilvl w:val="0"/>
          <w:numId w:val="1"/>
        </w:numPr>
      </w:pPr>
      <w:r w:rsidRPr="5B46F8AE">
        <w:t>Ensure service cap is installed on the accumulator’s TSMP connector.</w:t>
      </w:r>
    </w:p>
    <w:p w14:paraId="1C5C266E" w14:textId="1434FAED" w:rsidR="5B46F8AE" w:rsidRDefault="5B46F8AE" w:rsidP="5B46F8AE">
      <w:pPr>
        <w:pStyle w:val="ListParagraph"/>
        <w:numPr>
          <w:ilvl w:val="0"/>
          <w:numId w:val="1"/>
        </w:numPr>
      </w:pPr>
      <w:r w:rsidRPr="5B46F8AE">
        <w:t>Connect low voltage connector to the charger harness.</w:t>
      </w:r>
    </w:p>
    <w:p w14:paraId="44F5610C" w14:textId="62A7339D" w:rsidR="5B46F8AE" w:rsidRDefault="5B46F8AE" w:rsidP="5B46F8AE">
      <w:pPr>
        <w:pStyle w:val="ListParagraph"/>
        <w:numPr>
          <w:ilvl w:val="0"/>
          <w:numId w:val="1"/>
        </w:numPr>
      </w:pPr>
      <w:r w:rsidRPr="5B46F8AE">
        <w:t>Connect high voltage connector to the charger harness.</w:t>
      </w:r>
    </w:p>
    <w:p w14:paraId="3DFAD558" w14:textId="4D8187A1" w:rsidR="5B46F8AE" w:rsidRDefault="5B46F8AE" w:rsidP="5B46F8AE"/>
    <w:p w14:paraId="4F9A34B5" w14:textId="442DB67E" w:rsidR="5B46F8AE" w:rsidRDefault="5B46F8AE" w:rsidP="5B46F8AE">
      <w:r w:rsidRPr="5B46F8AE">
        <w:t xml:space="preserve">Ensure that the accumulator indicator light is red to indicate that the </w:t>
      </w:r>
      <w:r w:rsidR="001C6FD6">
        <w:t>AIR’s</w:t>
      </w:r>
      <w:r w:rsidRPr="5B46F8AE">
        <w:t xml:space="preserve"> are shut. Once the charger is connected properly it will have output current displayed on an LCD screen located on the front of the charger.</w:t>
      </w:r>
    </w:p>
    <w:p w14:paraId="36038F5F" w14:textId="77777777" w:rsidR="00EB0531" w:rsidRPr="00653B6B" w:rsidRDefault="00AA7D88" w:rsidP="00B130E2">
      <w:pPr>
        <w:pStyle w:val="Heading1"/>
      </w:pPr>
      <w:bookmarkStart w:id="352" w:name="_Toc535256539"/>
      <w:bookmarkStart w:id="353" w:name="_Toc7368240"/>
      <w:r w:rsidRPr="00653B6B">
        <w:t>Motor Controller</w:t>
      </w:r>
      <w:bookmarkEnd w:id="352"/>
      <w:bookmarkEnd w:id="353"/>
    </w:p>
    <w:p w14:paraId="11C899F4" w14:textId="77777777" w:rsidR="005662E4" w:rsidRDefault="00AA7D88" w:rsidP="00AA7D88">
      <w:pPr>
        <w:pStyle w:val="Heading2"/>
      </w:pPr>
      <w:bookmarkStart w:id="354" w:name="_Toc535256540"/>
      <w:bookmarkStart w:id="355" w:name="_Toc7368241"/>
      <w:r w:rsidRPr="00653B6B">
        <w:t>Controls Architecture/Torque Security</w:t>
      </w:r>
      <w:bookmarkEnd w:id="354"/>
      <w:bookmarkEnd w:id="355"/>
    </w:p>
    <w:p w14:paraId="49EC8811" w14:textId="47B6A5F4" w:rsidR="00F11F48" w:rsidRDefault="5B46F8AE" w:rsidP="00F11F48">
      <w:pPr>
        <w:pStyle w:val="Change"/>
      </w:pPr>
      <w:r>
        <w:t xml:space="preserve">Our apps sensor provides two isolated sensor outputs </w:t>
      </w:r>
      <w:r w:rsidR="00DB1C13">
        <w:t>which are</w:t>
      </w:r>
      <w:r>
        <w:t xml:space="preserve"> measured by the VCU. </w:t>
      </w:r>
      <w:r w:rsidR="00BE491C">
        <w:t xml:space="preserve">The sensor used is a 93603603 from BEI Sensors. </w:t>
      </w:r>
      <w:hyperlink r:id="rId102" w:history="1">
        <w:r w:rsidR="00BE491C" w:rsidRPr="000542B2">
          <w:rPr>
            <w:rStyle w:val="Hyperlink"/>
          </w:rPr>
          <w:t>Datasheet</w:t>
        </w:r>
      </w:hyperlink>
      <w:r w:rsidR="00BE491C">
        <w:t>.</w:t>
      </w:r>
      <w:r>
        <w:t xml:space="preserve"> The VCU then compares the two signals which are scaled against a chart that is tuned by the team. If the two signals deviate by more than 10% of their scaled values, then the VCU signals an implausibility fault and sets the output torque of the motor controller to 0. If the signal is determined to be plausible then the requested torque is determined based on a scaled value from zero to 125 Nm. </w:t>
      </w:r>
    </w:p>
    <w:p w14:paraId="12077ADE" w14:textId="77777777" w:rsidR="00F11F48" w:rsidRDefault="00F11F48" w:rsidP="00F11F48">
      <w:pPr>
        <w:pStyle w:val="Change"/>
      </w:pPr>
    </w:p>
    <w:p w14:paraId="03AD3AF6" w14:textId="00CCA34A" w:rsidR="00F11F48" w:rsidRDefault="00ED3C40" w:rsidP="00F11F48">
      <w:pPr>
        <w:pStyle w:val="Change"/>
      </w:pPr>
      <w:r>
        <w:t xml:space="preserve">In a short circuit scenario, the ECU will read more than 10% difference between the two sensors and signal a plausibility fault. The plausibility fault will set the torque command to 0 Nm. In an open circuit scenario, there is a pull up resistor connected to the negative slope line and a </w:t>
      </w:r>
      <w:proofErr w:type="gramStart"/>
      <w:r>
        <w:t>pull down</w:t>
      </w:r>
      <w:proofErr w:type="gramEnd"/>
      <w:r>
        <w:t xml:space="preserve"> resistor connected to the positive slope line that will pull both lines to a voltage corresponding to 0% throttle.</w:t>
      </w:r>
    </w:p>
    <w:p w14:paraId="70C50CA7" w14:textId="77777777" w:rsidR="006063B1" w:rsidRDefault="00F11F48" w:rsidP="006063B1">
      <w:pPr>
        <w:pStyle w:val="Change"/>
        <w:keepNext/>
      </w:pPr>
      <w:r>
        <w:rPr>
          <w:noProof/>
        </w:rPr>
        <w:lastRenderedPageBreak/>
        <w:drawing>
          <wp:inline distT="0" distB="0" distL="0" distR="0" wp14:anchorId="39F07EC8" wp14:editId="3FC45F17">
            <wp:extent cx="6435090" cy="3159889"/>
            <wp:effectExtent l="0" t="0" r="3810" b="2540"/>
            <wp:docPr id="1376595266" name="Chart 1376595266">
              <a:extLst xmlns:a="http://schemas.openxmlformats.org/drawingml/2006/main">
                <a:ext uri="{FF2B5EF4-FFF2-40B4-BE49-F238E27FC236}">
                  <a16:creationId xmlns:a16="http://schemas.microsoft.com/office/drawing/2014/main" id="{58EA6BA9-4A90-4762-B5D2-0C8D265E79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6BE06E25" w14:textId="5EC79189" w:rsidR="00A544FE" w:rsidRPr="009D6CC6" w:rsidRDefault="006063B1" w:rsidP="006063B1">
      <w:pPr>
        <w:pStyle w:val="Caption"/>
        <w:rPr>
          <w:color w:val="FF0000"/>
        </w:rPr>
      </w:pPr>
      <w:bookmarkStart w:id="356" w:name="_Toc8806353"/>
      <w:r w:rsidRPr="009D6CC6">
        <w:rPr>
          <w:color w:val="FF0000"/>
        </w:rPr>
        <w:t xml:space="preserve">Figure </w:t>
      </w:r>
      <w:r w:rsidRPr="009D6CC6">
        <w:rPr>
          <w:color w:val="FF0000"/>
        </w:rPr>
        <w:fldChar w:fldCharType="begin"/>
      </w:r>
      <w:r w:rsidRPr="009D6CC6">
        <w:rPr>
          <w:color w:val="FF0000"/>
        </w:rPr>
        <w:instrText xml:space="preserve"> STYLEREF 1 \s </w:instrText>
      </w:r>
      <w:r w:rsidRPr="009D6CC6">
        <w:rPr>
          <w:color w:val="FF0000"/>
        </w:rPr>
        <w:fldChar w:fldCharType="separate"/>
      </w:r>
      <w:r w:rsidR="0013073A">
        <w:rPr>
          <w:noProof/>
          <w:color w:val="FF0000"/>
        </w:rPr>
        <w:t>6</w:t>
      </w:r>
      <w:r w:rsidRPr="009D6CC6">
        <w:rPr>
          <w:color w:val="FF0000"/>
        </w:rPr>
        <w:fldChar w:fldCharType="end"/>
      </w:r>
      <w:r w:rsidRPr="009D6CC6">
        <w:rPr>
          <w:color w:val="FF0000"/>
        </w:rPr>
        <w:noBreakHyphen/>
      </w:r>
      <w:r w:rsidRPr="009D6CC6">
        <w:rPr>
          <w:color w:val="FF0000"/>
        </w:rPr>
        <w:fldChar w:fldCharType="begin"/>
      </w:r>
      <w:r w:rsidRPr="009D6CC6">
        <w:rPr>
          <w:color w:val="FF0000"/>
        </w:rPr>
        <w:instrText xml:space="preserve"> SEQ Figure \* ARABIC \s 1 </w:instrText>
      </w:r>
      <w:r w:rsidRPr="009D6CC6">
        <w:rPr>
          <w:color w:val="FF0000"/>
        </w:rPr>
        <w:fldChar w:fldCharType="separate"/>
      </w:r>
      <w:r w:rsidR="0013073A">
        <w:rPr>
          <w:noProof/>
          <w:color w:val="FF0000"/>
        </w:rPr>
        <w:t>1</w:t>
      </w:r>
      <w:r w:rsidRPr="009D6CC6">
        <w:rPr>
          <w:color w:val="FF0000"/>
        </w:rPr>
        <w:fldChar w:fldCharType="end"/>
      </w:r>
      <w:r w:rsidRPr="009D6CC6">
        <w:rPr>
          <w:color w:val="FF0000"/>
        </w:rPr>
        <w:t xml:space="preserve"> - APPS voltage vs. position</w:t>
      </w:r>
      <w:bookmarkEnd w:id="356"/>
    </w:p>
    <w:p w14:paraId="3C66F375" w14:textId="49E6851E" w:rsidR="00A544FE" w:rsidRDefault="00A544FE" w:rsidP="0B5E7659"/>
    <w:p w14:paraId="4DDF475A" w14:textId="5571A91E" w:rsidR="00A544FE" w:rsidRDefault="5B46F8AE" w:rsidP="0B5E7659">
      <w:r>
        <w:t>If the vehicle detects wheel slippage than compensation torque is applied to reduce the output torque of the motor. Compensation torque can only be negative, meaning that it can only reduce the requested torque from the motor, not increase it.</w:t>
      </w:r>
    </w:p>
    <w:p w14:paraId="164C61E2" w14:textId="45E634E4" w:rsidR="5B46F8AE" w:rsidRDefault="5B46F8AE" w:rsidP="5B46F8AE"/>
    <w:p w14:paraId="7D2B0D09" w14:textId="4D13C4AD" w:rsidR="5B46F8AE" w:rsidRDefault="5B46F8AE" w:rsidP="5B46F8AE">
      <w:r>
        <w:t>The signal path for the torque command is shown in the figure below, highlighted by the red square.</w:t>
      </w:r>
    </w:p>
    <w:p w14:paraId="3D4E1074" w14:textId="1897D338" w:rsidR="5B46F8AE" w:rsidRDefault="5B46F8AE" w:rsidP="5B46F8AE"/>
    <w:p w14:paraId="2FE51706" w14:textId="62AF8585" w:rsidR="5B46F8AE" w:rsidRDefault="5B46F8AE" w:rsidP="5B46F8AE">
      <w:r>
        <w:t>The torque signal from the APPS input is internally pulled up by the VCU, and the CAN-BUS transmission from the VCU to the PM100DXR is verified by a heartbeat signal. If the heartbeat signal is lost between the VCU and the PM100DXR the output torque of the motor is set to zero.</w:t>
      </w:r>
    </w:p>
    <w:p w14:paraId="4D29B8A1" w14:textId="77777777" w:rsidR="007501A3" w:rsidRDefault="007501A3" w:rsidP="5B46F8AE"/>
    <w:p w14:paraId="1DC39C3B" w14:textId="77777777" w:rsidR="007501A3" w:rsidRDefault="007501A3" w:rsidP="5B46F8AE"/>
    <w:p w14:paraId="300A688F" w14:textId="44C6CA7A" w:rsidR="5B46F8AE" w:rsidRDefault="001A22BA" w:rsidP="5B46F8AE">
      <w:pPr>
        <w:pStyle w:val="Instructions"/>
      </w:pPr>
      <w:r>
        <w:rPr>
          <w:noProof/>
        </w:rPr>
        <w:object w:dxaOrig="4651" w:dyaOrig="11267" w14:anchorId="01481128">
          <v:shape id="_x0000_i1025" type="#_x0000_t75" alt="" style="width:232.55pt;height:562.2pt;mso-width-percent:0;mso-height-percent:0;mso-width-percent:0;mso-height-percent:0" o:ole="">
            <v:imagedata r:id="rId104" o:title=""/>
          </v:shape>
          <o:OLEObject Type="Embed" ProgID="Visio.Drawing.15" ShapeID="_x0000_i1025" DrawAspect="Content" ObjectID="_1633367803" r:id="rId105"/>
        </w:object>
      </w:r>
    </w:p>
    <w:p w14:paraId="4CD21926" w14:textId="63548B54" w:rsidR="007019C6" w:rsidRPr="00DC2696" w:rsidRDefault="007019C6" w:rsidP="007019C6">
      <w:pPr>
        <w:pStyle w:val="Caption"/>
        <w:rPr>
          <w:color w:val="FF0000"/>
        </w:rPr>
      </w:pPr>
      <w:bookmarkStart w:id="357" w:name="_Toc494397998"/>
      <w:bookmarkStart w:id="358" w:name="_Toc535246944"/>
      <w:bookmarkStart w:id="359" w:name="_Toc535248184"/>
      <w:bookmarkStart w:id="360" w:name="_Toc535248949"/>
      <w:bookmarkStart w:id="361" w:name="_Toc535249111"/>
      <w:bookmarkStart w:id="362" w:name="_Toc8806354"/>
      <w:r w:rsidRPr="00DC2696">
        <w:rPr>
          <w:color w:val="FF0000"/>
        </w:rPr>
        <w:t xml:space="preserve">Figure </w:t>
      </w:r>
      <w:r w:rsidR="00342836">
        <w:rPr>
          <w:color w:val="FF0000"/>
        </w:rPr>
        <w:fldChar w:fldCharType="begin"/>
      </w:r>
      <w:r w:rsidR="00342836" w:rsidRPr="00DC2696">
        <w:rPr>
          <w:color w:val="FF0000"/>
        </w:rPr>
        <w:instrText xml:space="preserve"> STYLEREF 1 \s </w:instrText>
      </w:r>
      <w:r w:rsidR="00342836">
        <w:rPr>
          <w:color w:val="FF0000"/>
        </w:rPr>
        <w:fldChar w:fldCharType="separate"/>
      </w:r>
      <w:r w:rsidR="00492221">
        <w:rPr>
          <w:color w:val="FF0000"/>
        </w:rPr>
        <w:t>6</w:t>
      </w:r>
      <w:r w:rsidR="00342836">
        <w:rPr>
          <w:color w:val="FF0000"/>
        </w:rPr>
        <w:fldChar w:fldCharType="end"/>
      </w:r>
      <w:r w:rsidRPr="00DC2696">
        <w:rPr>
          <w:color w:val="FF0000"/>
        </w:rPr>
        <w:noBreakHyphen/>
      </w:r>
      <w:r w:rsidR="00342836">
        <w:rPr>
          <w:color w:val="FF0000"/>
        </w:rPr>
        <w:fldChar w:fldCharType="begin"/>
      </w:r>
      <w:r w:rsidR="00342836">
        <w:rPr>
          <w:noProof/>
        </w:rPr>
        <w:instrText xml:space="preserve"> SEQ Figure \* ARABIC \s 1 </w:instrText>
      </w:r>
      <w:r w:rsidR="00342836">
        <w:rPr>
          <w:color w:val="FF0000"/>
        </w:rPr>
        <w:fldChar w:fldCharType="separate"/>
      </w:r>
      <w:r w:rsidR="00BD789D">
        <w:rPr>
          <w:noProof/>
        </w:rPr>
        <w:t>2</w:t>
      </w:r>
      <w:r w:rsidR="00342836">
        <w:rPr>
          <w:color w:val="FF0000"/>
        </w:rPr>
        <w:fldChar w:fldCharType="end"/>
      </w:r>
      <w:r w:rsidRPr="00DC2696">
        <w:rPr>
          <w:color w:val="FF0000"/>
        </w:rPr>
        <w:t xml:space="preserve"> - Toque Control Signal Path</w:t>
      </w:r>
      <w:bookmarkEnd w:id="357"/>
      <w:bookmarkEnd w:id="358"/>
      <w:bookmarkEnd w:id="359"/>
      <w:bookmarkEnd w:id="360"/>
      <w:bookmarkEnd w:id="361"/>
      <w:bookmarkEnd w:id="362"/>
    </w:p>
    <w:p w14:paraId="0ABCD57E" w14:textId="77777777" w:rsidR="00AA7D88" w:rsidRPr="00653B6B" w:rsidRDefault="007019C6" w:rsidP="00AA7D88">
      <w:pPr>
        <w:pStyle w:val="Heading2"/>
      </w:pPr>
      <w:bookmarkStart w:id="363" w:name="_Toc535256541"/>
      <w:bookmarkStart w:id="364" w:name="_Toc7368242"/>
      <w:r>
        <w:t>Galvanic Isolation</w:t>
      </w:r>
      <w:bookmarkEnd w:id="363"/>
      <w:bookmarkEnd w:id="364"/>
    </w:p>
    <w:p w14:paraId="1BC507D1" w14:textId="0A7D98E2" w:rsidR="00B130E2" w:rsidRPr="00653B6B" w:rsidRDefault="5B46F8AE" w:rsidP="00817260">
      <w:r w:rsidRPr="5B46F8AE">
        <w:t>The RMS PM100DXR HV system is isolated from the 12V power input.</w:t>
      </w:r>
    </w:p>
    <w:p w14:paraId="5E74EAF2" w14:textId="77777777" w:rsidR="005662E4" w:rsidRPr="00653B6B" w:rsidRDefault="005662E4" w:rsidP="00B130E2">
      <w:pPr>
        <w:pStyle w:val="Heading1"/>
      </w:pPr>
      <w:bookmarkStart w:id="365" w:name="_Toc535256542"/>
      <w:bookmarkStart w:id="366" w:name="_Toc7368243"/>
      <w:r w:rsidRPr="00653B6B">
        <w:lastRenderedPageBreak/>
        <w:t>Other Items</w:t>
      </w:r>
      <w:bookmarkEnd w:id="365"/>
      <w:bookmarkEnd w:id="366"/>
    </w:p>
    <w:p w14:paraId="12ED58D0" w14:textId="77777777" w:rsidR="005662E4" w:rsidRPr="00653B6B" w:rsidRDefault="005662E4" w:rsidP="005662E4">
      <w:pPr>
        <w:pStyle w:val="Heading2"/>
      </w:pPr>
      <w:bookmarkStart w:id="367" w:name="_Toc535256543"/>
      <w:bookmarkStart w:id="368" w:name="_Toc7368244"/>
      <w:r w:rsidRPr="00653B6B">
        <w:t>Energy Meter</w:t>
      </w:r>
      <w:bookmarkEnd w:id="367"/>
      <w:bookmarkEnd w:id="368"/>
    </w:p>
    <w:p w14:paraId="3DC7F5D0" w14:textId="7C0C0699" w:rsidR="00A544FE" w:rsidRPr="00653B6B" w:rsidRDefault="007019C6" w:rsidP="5687635D">
      <w:pPr>
        <w:pStyle w:val="Heading3"/>
      </w:pPr>
      <w:r>
        <w:t>Energy Meter Location</w:t>
      </w:r>
    </w:p>
    <w:p w14:paraId="6280DF52" w14:textId="3C5390D5" w:rsidR="5B46F8AE" w:rsidRDefault="002C6E8D" w:rsidP="002053FE">
      <w:pPr>
        <w:keepNext/>
      </w:pPr>
      <w:r w:rsidRPr="002C6E8D">
        <w:rPr>
          <w:noProof/>
          <w:lang w:val="en-CA" w:eastAsia="en-CA"/>
        </w:rPr>
        <mc:AlternateContent>
          <mc:Choice Requires="wps">
            <w:drawing>
              <wp:anchor distT="0" distB="0" distL="114300" distR="114300" simplePos="0" relativeHeight="251658263" behindDoc="0" locked="0" layoutInCell="1" allowOverlap="1" wp14:anchorId="028B166D" wp14:editId="72E2AC8B">
                <wp:simplePos x="0" y="0"/>
                <wp:positionH relativeFrom="column">
                  <wp:posOffset>2273300</wp:posOffset>
                </wp:positionH>
                <wp:positionV relativeFrom="paragraph">
                  <wp:posOffset>1644650</wp:posOffset>
                </wp:positionV>
                <wp:extent cx="857250" cy="298450"/>
                <wp:effectExtent l="19050" t="19050" r="38100" b="63500"/>
                <wp:wrapNone/>
                <wp:docPr id="30" name="Straight Arrow Connector 30"/>
                <wp:cNvGraphicFramePr/>
                <a:graphic xmlns:a="http://schemas.openxmlformats.org/drawingml/2006/main">
                  <a:graphicData uri="http://schemas.microsoft.com/office/word/2010/wordprocessingShape">
                    <wps:wsp>
                      <wps:cNvCnPr/>
                      <wps:spPr>
                        <a:xfrm>
                          <a:off x="0" y="0"/>
                          <a:ext cx="857250" cy="298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9" style="position:absolute;margin-left:179pt;margin-top:129.5pt;width:67.5pt;height:23.5pt;z-index:251660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" w14:anchorId="6AB01406">
                <v:stroke joinstyle="miter" endarrow="block"/>
              </v:shape>
            </w:pict>
          </mc:Fallback>
        </mc:AlternateContent>
      </w:r>
      <w:r w:rsidRPr="002C6E8D">
        <w:rPr>
          <w:noProof/>
          <w:lang w:val="en-CA" w:eastAsia="en-CA"/>
        </w:rPr>
        <mc:AlternateContent>
          <mc:Choice Requires="wps">
            <w:drawing>
              <wp:anchor distT="0" distB="0" distL="114300" distR="114300" simplePos="0" relativeHeight="251658264" behindDoc="0" locked="0" layoutInCell="1" allowOverlap="1" wp14:anchorId="599875C7" wp14:editId="300AC624">
                <wp:simplePos x="0" y="0"/>
                <wp:positionH relativeFrom="column">
                  <wp:posOffset>1587500</wp:posOffset>
                </wp:positionH>
                <wp:positionV relativeFrom="paragraph">
                  <wp:posOffset>1244600</wp:posOffset>
                </wp:positionV>
                <wp:extent cx="1536700" cy="3937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68452C37" w14:textId="52F189FE" w:rsidR="002C6E8D" w:rsidRPr="00E26603" w:rsidRDefault="002C6E8D" w:rsidP="002C6E8D">
                            <w:pPr>
                              <w:rPr>
                                <w:b/>
                                <w:color w:val="FF0000"/>
                                <w:sz w:val="32"/>
                              </w:rPr>
                            </w:pPr>
                            <w:r>
                              <w:rPr>
                                <w:b/>
                                <w:color w:val="FF0000"/>
                                <w:sz w:val="32"/>
                              </w:rPr>
                              <w:t>Energy 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875C7" id="Text Box 31" o:spid="_x0000_s1044" type="#_x0000_t202" style="position:absolute;margin-left:125pt;margin-top:98pt;width:121pt;height:3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" filled="f" stroked="f" strokeweight=".5pt">
                <v:textbox>
                  <w:txbxContent>
                    <w:p w14:paraId="68452C37" w14:textId="52F189FE" w:rsidR="002C6E8D" w:rsidRPr="00E26603" w:rsidRDefault="002C6E8D" w:rsidP="002C6E8D">
                      <w:pPr>
                        <w:rPr>
                          <w:b/>
                          <w:color w:val="FF0000"/>
                          <w:sz w:val="32"/>
                        </w:rPr>
                      </w:pPr>
                      <w:r>
                        <w:rPr>
                          <w:b/>
                          <w:color w:val="FF0000"/>
                          <w:sz w:val="32"/>
                        </w:rPr>
                        <w:t>Energy Meter</w:t>
                      </w:r>
                    </w:p>
                  </w:txbxContent>
                </v:textbox>
              </v:shape>
            </w:pict>
          </mc:Fallback>
        </mc:AlternateContent>
      </w:r>
      <w:r w:rsidR="5B46F8AE">
        <w:rPr>
          <w:noProof/>
          <w:lang w:val="en-CA" w:eastAsia="en-CA"/>
        </w:rPr>
        <w:drawing>
          <wp:inline distT="0" distB="0" distL="0" distR="0" wp14:anchorId="6F33F1DF" wp14:editId="4D31E0B0">
            <wp:extent cx="5610224" cy="2840176"/>
            <wp:effectExtent l="0" t="0" r="0" b="0"/>
            <wp:docPr id="17621369" name="Picture 1762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610224" cy="2840176"/>
                    </a:xfrm>
                    <a:prstGeom prst="rect">
                      <a:avLst/>
                    </a:prstGeom>
                  </pic:spPr>
                </pic:pic>
              </a:graphicData>
            </a:graphic>
          </wp:inline>
        </w:drawing>
      </w:r>
    </w:p>
    <w:p w14:paraId="7AC15502" w14:textId="37175D09" w:rsidR="002053FE" w:rsidRPr="00653B6B" w:rsidRDefault="002053FE" w:rsidP="002053FE">
      <w:pPr>
        <w:pStyle w:val="Caption"/>
      </w:pPr>
      <w:bookmarkStart w:id="369" w:name="_Toc535248185"/>
      <w:bookmarkStart w:id="370" w:name="_Toc535248950"/>
      <w:bookmarkStart w:id="371" w:name="_Toc535249112"/>
      <w:bookmarkStart w:id="372" w:name="_Toc8806355"/>
      <w:r>
        <w:t xml:space="preserve">Figure </w:t>
      </w:r>
      <w:r>
        <w:fldChar w:fldCharType="begin"/>
      </w:r>
      <w:r>
        <w:rPr>
          <w:noProof/>
        </w:rPr>
        <w:instrText xml:space="preserve"> STYLEREF 1 \s </w:instrText>
      </w:r>
      <w:r>
        <w:fldChar w:fldCharType="separate"/>
      </w:r>
      <w:r w:rsidR="0013073A">
        <w:rPr>
          <w:noProof/>
        </w:rPr>
        <w:t>7</w:t>
      </w:r>
      <w:r>
        <w:fldChar w:fldCharType="end"/>
      </w:r>
      <w:r>
        <w:noBreakHyphen/>
      </w:r>
      <w:r>
        <w:fldChar w:fldCharType="begin"/>
      </w:r>
      <w:r>
        <w:rPr>
          <w:noProof/>
        </w:rPr>
        <w:instrText xml:space="preserve"> SEQ Figure \* ARABIC \s 1 </w:instrText>
      </w:r>
      <w:r>
        <w:fldChar w:fldCharType="separate"/>
      </w:r>
      <w:r w:rsidR="0013073A">
        <w:rPr>
          <w:noProof/>
        </w:rPr>
        <w:t>1</w:t>
      </w:r>
      <w:r>
        <w:fldChar w:fldCharType="end"/>
      </w:r>
      <w:r>
        <w:t xml:space="preserve"> - Energy Meter Location</w:t>
      </w:r>
      <w:bookmarkEnd w:id="369"/>
      <w:bookmarkEnd w:id="370"/>
      <w:bookmarkEnd w:id="371"/>
      <w:bookmarkEnd w:id="372"/>
    </w:p>
    <w:p w14:paraId="6F772ADA" w14:textId="16005A8B" w:rsidR="5B46F8AE" w:rsidRDefault="5B46F8AE" w:rsidP="5B46F8AE">
      <w:r>
        <w:rPr>
          <w:noProof/>
          <w:lang w:val="en-CA" w:eastAsia="en-CA"/>
        </w:rPr>
        <w:drawing>
          <wp:inline distT="0" distB="0" distL="0" distR="0" wp14:anchorId="36FA849E" wp14:editId="50147036">
            <wp:extent cx="4572000" cy="3276600"/>
            <wp:effectExtent l="0" t="0" r="0" b="0"/>
            <wp:docPr id="1680662803" name="Picture 168066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1B229A61" w14:textId="2436C965" w:rsidR="007019C6" w:rsidRPr="00653B6B" w:rsidRDefault="007019C6" w:rsidP="007019C6">
      <w:pPr>
        <w:pStyle w:val="Caption"/>
      </w:pPr>
      <w:bookmarkStart w:id="373" w:name="_Toc494397999"/>
      <w:bookmarkStart w:id="374" w:name="_Toc535246945"/>
      <w:bookmarkStart w:id="375" w:name="_Toc535248186"/>
      <w:bookmarkStart w:id="376" w:name="_Toc535248951"/>
      <w:bookmarkStart w:id="377" w:name="_Toc535249113"/>
      <w:bookmarkStart w:id="378" w:name="_Toc8806356"/>
      <w:r>
        <w:t xml:space="preserve">Figure </w:t>
      </w:r>
      <w:r w:rsidR="00342836">
        <w:fldChar w:fldCharType="begin"/>
      </w:r>
      <w:r w:rsidR="00342836">
        <w:rPr>
          <w:noProof/>
        </w:rPr>
        <w:instrText xml:space="preserve"> STYLEREF 1 \s </w:instrText>
      </w:r>
      <w:r w:rsidR="00342836">
        <w:fldChar w:fldCharType="separate"/>
      </w:r>
      <w:r w:rsidR="00492221">
        <w:rPr>
          <w:noProof/>
        </w:rPr>
        <w:t>7</w:t>
      </w:r>
      <w:r w:rsidR="00342836">
        <w:fldChar w:fldCharType="end"/>
      </w:r>
      <w:r>
        <w:noBreakHyphen/>
      </w:r>
      <w:r w:rsidR="00342836">
        <w:fldChar w:fldCharType="begin"/>
      </w:r>
      <w:r w:rsidR="00342836">
        <w:rPr>
          <w:noProof/>
        </w:rPr>
        <w:instrText xml:space="preserve"> SEQ Figure \* ARABIC \s 1 </w:instrText>
      </w:r>
      <w:r w:rsidR="00342836">
        <w:fldChar w:fldCharType="separate"/>
      </w:r>
      <w:r w:rsidR="00BD789D">
        <w:rPr>
          <w:noProof/>
        </w:rPr>
        <w:t>2</w:t>
      </w:r>
      <w:r w:rsidR="00342836">
        <w:fldChar w:fldCharType="end"/>
      </w:r>
      <w:r>
        <w:t xml:space="preserve"> - Energy Meter </w:t>
      </w:r>
      <w:bookmarkEnd w:id="373"/>
      <w:bookmarkEnd w:id="374"/>
      <w:r w:rsidR="002053FE">
        <w:t>Internal</w:t>
      </w:r>
      <w:r w:rsidR="00A07370">
        <w:t xml:space="preserve"> Layout</w:t>
      </w:r>
      <w:bookmarkEnd w:id="375"/>
      <w:bookmarkEnd w:id="376"/>
      <w:bookmarkEnd w:id="377"/>
      <w:bookmarkEnd w:id="378"/>
    </w:p>
    <w:p w14:paraId="3E08448C" w14:textId="6EDB622A" w:rsidR="00B130E2" w:rsidRDefault="5B46F8AE" w:rsidP="5B46F8AE">
      <w:pPr>
        <w:pStyle w:val="Heading3"/>
      </w:pPr>
      <w:r>
        <w:t>Energy Meter GLV Supply</w:t>
      </w:r>
    </w:p>
    <w:p w14:paraId="030AA541" w14:textId="230D7A29" w:rsidR="4152B347" w:rsidRDefault="4152B347" w:rsidP="4152B347">
      <w:r w:rsidRPr="4152B347">
        <w:t xml:space="preserve">Energy meter GLV power is supplied via the LV power distribution module (PDM) located outside of the accumulator. </w:t>
      </w:r>
    </w:p>
    <w:p w14:paraId="22298F77" w14:textId="68618EE1" w:rsidR="4152B347" w:rsidRDefault="4152B347" w:rsidP="4152B347"/>
    <w:p w14:paraId="739DF38A" w14:textId="57D50DB4" w:rsidR="000E31C1" w:rsidRPr="00653B6B" w:rsidRDefault="5B46F8AE" w:rsidP="5B46F8AE">
      <w:pPr>
        <w:pStyle w:val="Heading3"/>
      </w:pPr>
      <w:r>
        <w:lastRenderedPageBreak/>
        <w:t>Energy Meter HV Sense</w:t>
      </w:r>
    </w:p>
    <w:p w14:paraId="3DF64EA7" w14:textId="7F538150" w:rsidR="4152B347" w:rsidRDefault="4152B347" w:rsidP="4152B347">
      <w:r>
        <w:t xml:space="preserve">The accumulator voltage is sensed by the energy meter by using the voltage sense line coming from the auxiliary connector of the accumulator. The voltage sense line exits via the auxiliary connector, and then enters the energy meter enclosure via a wire gland. The line is fused by HVIB terminal 14 located within the accumulator. </w:t>
      </w:r>
    </w:p>
    <w:p w14:paraId="351C66F3" w14:textId="5FD944BD" w:rsidR="4152B347" w:rsidRDefault="4152B347" w:rsidP="4152B347"/>
    <w:p w14:paraId="4CB83A97" w14:textId="77777777" w:rsidR="005662E4" w:rsidRPr="00653B6B" w:rsidRDefault="005662E4" w:rsidP="005662E4">
      <w:pPr>
        <w:pStyle w:val="Heading2"/>
      </w:pPr>
      <w:bookmarkStart w:id="379" w:name="_Toc535256544"/>
      <w:bookmarkStart w:id="380" w:name="_Toc7368245"/>
      <w:r w:rsidRPr="00653B6B">
        <w:t>Firewall</w:t>
      </w:r>
      <w:bookmarkEnd w:id="379"/>
      <w:bookmarkEnd w:id="380"/>
    </w:p>
    <w:p w14:paraId="441F9744" w14:textId="77777777" w:rsidR="005662E4" w:rsidRDefault="5B46F8AE" w:rsidP="005662E4">
      <w:pPr>
        <w:pStyle w:val="Heading3"/>
      </w:pPr>
      <w:r>
        <w:t>Firewall Layer Specifications</w:t>
      </w:r>
    </w:p>
    <w:tbl>
      <w:tblPr>
        <w:tblStyle w:val="TableGrid"/>
        <w:tblW w:w="9831" w:type="dxa"/>
        <w:tblLook w:val="04A0" w:firstRow="1" w:lastRow="0" w:firstColumn="1" w:lastColumn="0" w:noHBand="0" w:noVBand="1"/>
      </w:tblPr>
      <w:tblGrid>
        <w:gridCol w:w="5458"/>
        <w:gridCol w:w="4373"/>
      </w:tblGrid>
      <w:tr w:rsidR="005B2359" w14:paraId="70752325" w14:textId="77777777" w:rsidTr="00DB1C13">
        <w:trPr>
          <w:cantSplit/>
          <w:trHeight w:val="162"/>
        </w:trPr>
        <w:tc>
          <w:tcPr>
            <w:tcW w:w="5458" w:type="dxa"/>
          </w:tcPr>
          <w:p w14:paraId="39D1E346" w14:textId="77777777" w:rsidR="005B2359" w:rsidRDefault="005B2359" w:rsidP="005B2359">
            <w:pPr>
              <w:keepNext/>
            </w:pPr>
            <w:r>
              <w:t>Aluminum layer thickness:</w:t>
            </w:r>
          </w:p>
        </w:tc>
        <w:tc>
          <w:tcPr>
            <w:tcW w:w="4373" w:type="dxa"/>
          </w:tcPr>
          <w:p w14:paraId="17566127" w14:textId="54A93E0B" w:rsidR="005B2359" w:rsidRDefault="212488FE" w:rsidP="00756D04">
            <w:pPr>
              <w:pStyle w:val="Instructions"/>
            </w:pPr>
            <w:r w:rsidRPr="212488FE">
              <w:rPr>
                <w:color w:val="auto"/>
              </w:rPr>
              <w:t>0.64mm</w:t>
            </w:r>
          </w:p>
        </w:tc>
      </w:tr>
      <w:tr w:rsidR="005B2359" w14:paraId="38B5DCBA" w14:textId="77777777" w:rsidTr="00DB1C13">
        <w:trPr>
          <w:cantSplit/>
          <w:trHeight w:val="162"/>
        </w:trPr>
        <w:tc>
          <w:tcPr>
            <w:tcW w:w="5458" w:type="dxa"/>
          </w:tcPr>
          <w:p w14:paraId="0A8572ED" w14:textId="77777777" w:rsidR="005B2359" w:rsidRDefault="005B2359" w:rsidP="005B2359">
            <w:pPr>
              <w:keepNext/>
            </w:pPr>
            <w:r>
              <w:t>Insulating layer thickness:</w:t>
            </w:r>
          </w:p>
        </w:tc>
        <w:tc>
          <w:tcPr>
            <w:tcW w:w="4373" w:type="dxa"/>
          </w:tcPr>
          <w:p w14:paraId="6B525C72" w14:textId="05967D70" w:rsidR="005B2359" w:rsidRDefault="212488FE" w:rsidP="5B46F8AE">
            <w:pPr>
              <w:pStyle w:val="Instructions"/>
              <w:rPr>
                <w:color w:val="auto"/>
              </w:rPr>
            </w:pPr>
            <w:r w:rsidRPr="212488FE">
              <w:rPr>
                <w:color w:val="auto"/>
              </w:rPr>
              <w:t>1mm</w:t>
            </w:r>
          </w:p>
        </w:tc>
      </w:tr>
      <w:tr w:rsidR="005B2359" w14:paraId="0524ABBE" w14:textId="77777777" w:rsidTr="00DB1C13">
        <w:trPr>
          <w:cantSplit/>
          <w:trHeight w:val="504"/>
        </w:trPr>
        <w:tc>
          <w:tcPr>
            <w:tcW w:w="5458" w:type="dxa"/>
          </w:tcPr>
          <w:p w14:paraId="23C2AC4D" w14:textId="77777777" w:rsidR="005B2359" w:rsidRDefault="00756D04" w:rsidP="005B2359">
            <w:pPr>
              <w:keepNext/>
            </w:pPr>
            <w:r>
              <w:t xml:space="preserve">Insulating Material </w:t>
            </w:r>
            <w:r w:rsidR="005B2359">
              <w:t>Make / Model:</w:t>
            </w:r>
          </w:p>
        </w:tc>
        <w:tc>
          <w:tcPr>
            <w:tcW w:w="4373" w:type="dxa"/>
          </w:tcPr>
          <w:p w14:paraId="31BD960E" w14:textId="704E6C11" w:rsidR="005B2359" w:rsidRDefault="212488FE" w:rsidP="5B46F8AE">
            <w:pPr>
              <w:pStyle w:val="Instructions"/>
              <w:rPr>
                <w:color w:val="auto"/>
              </w:rPr>
            </w:pPr>
            <w:r w:rsidRPr="212488FE">
              <w:rPr>
                <w:color w:val="auto"/>
              </w:rPr>
              <w:t xml:space="preserve">Fiberglass fabric with Phenolic J2027X-1 </w:t>
            </w:r>
            <w:proofErr w:type="spellStart"/>
            <w:r w:rsidRPr="212488FE">
              <w:rPr>
                <w:color w:val="auto"/>
              </w:rPr>
              <w:t>Cellobond</w:t>
            </w:r>
            <w:proofErr w:type="spellEnd"/>
            <w:r w:rsidRPr="212488FE">
              <w:rPr>
                <w:color w:val="auto"/>
              </w:rPr>
              <w:t xml:space="preserve"> resin.</w:t>
            </w:r>
          </w:p>
        </w:tc>
      </w:tr>
      <w:tr w:rsidR="005B2359" w14:paraId="5762531A" w14:textId="77777777" w:rsidTr="00DB1C13">
        <w:trPr>
          <w:cantSplit/>
          <w:trHeight w:val="495"/>
        </w:trPr>
        <w:tc>
          <w:tcPr>
            <w:tcW w:w="5458" w:type="dxa"/>
          </w:tcPr>
          <w:p w14:paraId="5DFF0243" w14:textId="77777777" w:rsidR="005B2359" w:rsidRDefault="00756D04" w:rsidP="005B2359">
            <w:pPr>
              <w:keepNext/>
            </w:pPr>
            <w:r>
              <w:t xml:space="preserve">Insulating Material </w:t>
            </w:r>
            <w:r w:rsidR="005B2359">
              <w:t>Datasheet:</w:t>
            </w:r>
          </w:p>
        </w:tc>
        <w:tc>
          <w:tcPr>
            <w:tcW w:w="4373" w:type="dxa"/>
          </w:tcPr>
          <w:p w14:paraId="5D1DD869" w14:textId="5D692726" w:rsidR="00DB1C13" w:rsidRDefault="00545D17" w:rsidP="00756D04">
            <w:pPr>
              <w:pStyle w:val="Instructions"/>
              <w:rPr>
                <w:color w:val="auto"/>
              </w:rPr>
            </w:pPr>
            <w:hyperlink r:id="rId108">
              <w:r w:rsidR="00DB1C13">
                <w:rPr>
                  <w:rStyle w:val="Hyperlink"/>
                </w:rPr>
                <w:t>Datasheet</w:t>
              </w:r>
            </w:hyperlink>
            <w:r w:rsidR="00DB1C13">
              <w:rPr>
                <w:rStyle w:val="Hyperlink"/>
              </w:rPr>
              <w:t xml:space="preserve"> 1</w:t>
            </w:r>
          </w:p>
          <w:p w14:paraId="4CF5B767" w14:textId="260FBCA4" w:rsidR="00DB1C13" w:rsidRDefault="00545D17" w:rsidP="00756D04">
            <w:pPr>
              <w:pStyle w:val="Instructions"/>
              <w:rPr>
                <w:color w:val="auto"/>
              </w:rPr>
            </w:pPr>
            <w:hyperlink r:id="rId109">
              <w:r w:rsidR="00DB1C13">
                <w:rPr>
                  <w:rStyle w:val="Hyperlink"/>
                </w:rPr>
                <w:t>Datasheet</w:t>
              </w:r>
            </w:hyperlink>
            <w:r w:rsidR="00DB1C13">
              <w:rPr>
                <w:rStyle w:val="Hyperlink"/>
              </w:rPr>
              <w:t xml:space="preserve"> 2</w:t>
            </w:r>
          </w:p>
          <w:p w14:paraId="465CA88E" w14:textId="44C49F44" w:rsidR="005B2359" w:rsidRDefault="00545D17" w:rsidP="0DEAABA5">
            <w:pPr>
              <w:pStyle w:val="Instructions"/>
              <w:rPr>
                <w:color w:val="000000" w:themeColor="text1"/>
              </w:rPr>
            </w:pPr>
            <w:hyperlink r:id="rId110">
              <w:r w:rsidR="00DB1C13">
                <w:rPr>
                  <w:rStyle w:val="Hyperlink"/>
                </w:rPr>
                <w:t>Datasheet</w:t>
              </w:r>
            </w:hyperlink>
            <w:r w:rsidR="00DB1C13">
              <w:rPr>
                <w:rStyle w:val="Hyperlink"/>
              </w:rPr>
              <w:t xml:space="preserve"> 3</w:t>
            </w:r>
          </w:p>
        </w:tc>
      </w:tr>
      <w:tr w:rsidR="005B2359" w14:paraId="430F16D2" w14:textId="77777777" w:rsidTr="00DB1C13">
        <w:trPr>
          <w:cantSplit/>
          <w:trHeight w:val="162"/>
        </w:trPr>
        <w:tc>
          <w:tcPr>
            <w:tcW w:w="5458" w:type="dxa"/>
          </w:tcPr>
          <w:p w14:paraId="3C22575D" w14:textId="77777777" w:rsidR="005B2359" w:rsidRDefault="005B2359" w:rsidP="005B2359">
            <w:pPr>
              <w:keepNext/>
            </w:pPr>
            <w:r>
              <w:t>Insulating layer side:</w:t>
            </w:r>
          </w:p>
        </w:tc>
        <w:tc>
          <w:tcPr>
            <w:tcW w:w="4373" w:type="dxa"/>
          </w:tcPr>
          <w:p w14:paraId="59EEAE9F" w14:textId="1DA05912" w:rsidR="005B2359" w:rsidRDefault="212488FE" w:rsidP="00756D04">
            <w:pPr>
              <w:pStyle w:val="Instructions"/>
            </w:pPr>
            <w:r w:rsidRPr="212488FE">
              <w:rPr>
                <w:color w:val="auto"/>
              </w:rPr>
              <w:t>Driver Side (as per rules)</w:t>
            </w:r>
          </w:p>
        </w:tc>
      </w:tr>
    </w:tbl>
    <w:p w14:paraId="4FB4D844" w14:textId="5E775EB0" w:rsidR="005B2359" w:rsidRPr="005B2359" w:rsidRDefault="005B2359" w:rsidP="005B2359">
      <w:pPr>
        <w:pStyle w:val="Caption"/>
      </w:pPr>
      <w:bookmarkStart w:id="381" w:name="_Toc535246763"/>
      <w:bookmarkStart w:id="382" w:name="_Toc535248650"/>
      <w:bookmarkStart w:id="383" w:name="_Toc8806306"/>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7</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t xml:space="preserve"> - Firewall Specifications</w:t>
      </w:r>
      <w:bookmarkEnd w:id="381"/>
      <w:bookmarkEnd w:id="382"/>
      <w:bookmarkEnd w:id="383"/>
    </w:p>
    <w:p w14:paraId="5B95CD12" w14:textId="0B643D72" w:rsidR="00FA6039" w:rsidRDefault="5B46F8AE" w:rsidP="007019C6">
      <w:pPr>
        <w:pStyle w:val="Heading3"/>
      </w:pPr>
      <w:r>
        <w:t>Firewall Location</w:t>
      </w:r>
    </w:p>
    <w:p w14:paraId="44E5141A" w14:textId="7B3ABE1B" w:rsidR="5B46F8AE" w:rsidRDefault="00845DFD" w:rsidP="5B46F8AE">
      <w:pPr>
        <w:pStyle w:val="Instructions"/>
      </w:pPr>
      <w:r>
        <w:rPr>
          <w:noProof/>
        </w:rPr>
        <w:drawing>
          <wp:inline distT="0" distB="0" distL="0" distR="0" wp14:anchorId="30A179F6" wp14:editId="3A6D856E">
            <wp:extent cx="5943600" cy="4070985"/>
            <wp:effectExtent l="0" t="0" r="0" b="5715"/>
            <wp:docPr id="2052483920" name="Picture 205248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70985"/>
                    </a:xfrm>
                    <a:prstGeom prst="rect">
                      <a:avLst/>
                    </a:prstGeom>
                  </pic:spPr>
                </pic:pic>
              </a:graphicData>
            </a:graphic>
          </wp:inline>
        </w:drawing>
      </w:r>
    </w:p>
    <w:p w14:paraId="7DF66DE2" w14:textId="4F7C9629" w:rsidR="007019C6" w:rsidRPr="001D6A2A" w:rsidRDefault="007019C6" w:rsidP="007019C6">
      <w:pPr>
        <w:pStyle w:val="Caption"/>
        <w:rPr>
          <w:color w:val="FF0000"/>
        </w:rPr>
      </w:pPr>
      <w:bookmarkStart w:id="384" w:name="_Toc494398000"/>
      <w:bookmarkStart w:id="385" w:name="_Toc535246946"/>
      <w:bookmarkStart w:id="386" w:name="_Toc535248187"/>
      <w:bookmarkStart w:id="387" w:name="_Toc535248952"/>
      <w:bookmarkStart w:id="388" w:name="_Toc535249114"/>
      <w:bookmarkStart w:id="389" w:name="_Toc8806357"/>
      <w:r w:rsidRPr="001D6A2A">
        <w:rPr>
          <w:color w:val="FF0000"/>
        </w:rPr>
        <w:t xml:space="preserve">Figure </w:t>
      </w:r>
      <w:r w:rsidR="00342836">
        <w:rPr>
          <w:color w:val="FF0000"/>
        </w:rPr>
        <w:fldChar w:fldCharType="begin"/>
      </w:r>
      <w:r w:rsidR="00342836" w:rsidRPr="001D6A2A">
        <w:rPr>
          <w:color w:val="FF0000"/>
        </w:rPr>
        <w:instrText xml:space="preserve"> STYLEREF 1 \s </w:instrText>
      </w:r>
      <w:r w:rsidR="00342836">
        <w:rPr>
          <w:color w:val="FF0000"/>
        </w:rPr>
        <w:fldChar w:fldCharType="separate"/>
      </w:r>
      <w:r w:rsidR="00492221">
        <w:rPr>
          <w:color w:val="FF0000"/>
        </w:rPr>
        <w:t>7</w:t>
      </w:r>
      <w:r w:rsidR="00342836">
        <w:rPr>
          <w:color w:val="FF0000"/>
        </w:rPr>
        <w:fldChar w:fldCharType="end"/>
      </w:r>
      <w:r w:rsidRPr="001D6A2A">
        <w:rPr>
          <w:color w:val="FF0000"/>
        </w:rPr>
        <w:noBreakHyphen/>
      </w:r>
      <w:r w:rsidR="00342836">
        <w:rPr>
          <w:color w:val="FF0000"/>
        </w:rPr>
        <w:fldChar w:fldCharType="begin"/>
      </w:r>
      <w:r w:rsidR="00342836">
        <w:rPr>
          <w:noProof/>
        </w:rPr>
        <w:instrText xml:space="preserve"> SEQ Figure \* ARABIC \s 1 </w:instrText>
      </w:r>
      <w:r w:rsidR="00342836">
        <w:rPr>
          <w:color w:val="FF0000"/>
        </w:rPr>
        <w:fldChar w:fldCharType="separate"/>
      </w:r>
      <w:r w:rsidR="00BD789D">
        <w:rPr>
          <w:noProof/>
        </w:rPr>
        <w:t>3</w:t>
      </w:r>
      <w:r w:rsidR="00342836">
        <w:rPr>
          <w:color w:val="FF0000"/>
        </w:rPr>
        <w:fldChar w:fldCharType="end"/>
      </w:r>
      <w:r w:rsidRPr="001D6A2A">
        <w:rPr>
          <w:color w:val="FF0000"/>
        </w:rPr>
        <w:t xml:space="preserve"> - Firewall Location</w:t>
      </w:r>
      <w:bookmarkEnd w:id="384"/>
      <w:bookmarkEnd w:id="385"/>
      <w:bookmarkEnd w:id="386"/>
      <w:bookmarkEnd w:id="387"/>
      <w:bookmarkEnd w:id="388"/>
      <w:bookmarkEnd w:id="389"/>
    </w:p>
    <w:p w14:paraId="6CDC33B6" w14:textId="77777777" w:rsidR="002053FE" w:rsidRDefault="002053FE" w:rsidP="002053FE">
      <w:pPr>
        <w:pStyle w:val="Instructions"/>
        <w:rPr>
          <w:rFonts w:eastAsiaTheme="minorEastAsia"/>
          <w:color w:val="auto"/>
        </w:rPr>
      </w:pPr>
      <w:r w:rsidRPr="5B46F8AE">
        <w:rPr>
          <w:rFonts w:eastAsiaTheme="minorEastAsia"/>
          <w:color w:val="auto"/>
        </w:rPr>
        <w:lastRenderedPageBreak/>
        <w:t>Firewall shown in red in render above. The plate it is directly resting on, the firewall bracket, can also be considered part of the firewall. Two Grounded Low Voltage (GLV) bulkhead connections are placed on this bracket.</w:t>
      </w:r>
    </w:p>
    <w:p w14:paraId="5D56FAB1" w14:textId="77777777" w:rsidR="002053FE" w:rsidRPr="002053FE" w:rsidRDefault="002053FE" w:rsidP="002053FE"/>
    <w:p w14:paraId="22EB8215" w14:textId="77777777" w:rsidR="005662E4" w:rsidRPr="00653B6B" w:rsidRDefault="007019C6" w:rsidP="005662E4">
      <w:pPr>
        <w:pStyle w:val="Heading2"/>
      </w:pPr>
      <w:bookmarkStart w:id="390" w:name="_Toc535256545"/>
      <w:bookmarkStart w:id="391" w:name="_Toc7368246"/>
      <w:r>
        <w:t>G</w:t>
      </w:r>
      <w:r w:rsidR="005662E4" w:rsidRPr="00653B6B">
        <w:t>rounding</w:t>
      </w:r>
      <w:bookmarkEnd w:id="390"/>
      <w:bookmarkEnd w:id="391"/>
    </w:p>
    <w:p w14:paraId="2DDC8566" w14:textId="1DD3E082" w:rsidR="005662E4" w:rsidRPr="00653B6B" w:rsidRDefault="0B5E7659" w:rsidP="005662E4">
      <w:pPr>
        <w:pStyle w:val="Heading3"/>
      </w:pPr>
      <w:r>
        <w:t>Composite Grounding</w:t>
      </w:r>
    </w:p>
    <w:p w14:paraId="7066CD97" w14:textId="39AFA964" w:rsidR="005B2359" w:rsidRDefault="212488FE" w:rsidP="212488FE">
      <w:pPr>
        <w:pStyle w:val="Instructions"/>
        <w:rPr>
          <w:color w:val="auto"/>
        </w:rPr>
      </w:pPr>
      <w:r w:rsidRPr="212488FE">
        <w:rPr>
          <w:color w:val="auto"/>
        </w:rPr>
        <w:t>All composites will be grounded using a highly conductive spray-on Nickel coating. This coating is offered by MG Chemicals and was tested by the team to confirm conductivity</w:t>
      </w:r>
      <w:r w:rsidR="00DB1C13">
        <w:rPr>
          <w:color w:val="auto"/>
        </w:rPr>
        <w:t xml:space="preserve"> (</w:t>
      </w:r>
      <w:hyperlink r:id="rId112">
        <w:r w:rsidR="00DB1C13">
          <w:rPr>
            <w:rStyle w:val="Hyperlink"/>
          </w:rPr>
          <w:t>Datasheet</w:t>
        </w:r>
      </w:hyperlink>
      <w:r w:rsidR="00DB1C13">
        <w:rPr>
          <w:color w:val="auto"/>
        </w:rPr>
        <w:t>).</w:t>
      </w:r>
    </w:p>
    <w:p w14:paraId="756384FC" w14:textId="58B9C932" w:rsidR="00AE244A" w:rsidRDefault="00AE244A" w:rsidP="00AE244A">
      <w:pPr>
        <w:pStyle w:val="Change"/>
        <w:rPr>
          <w:rStyle w:val="Hyperlink"/>
        </w:rPr>
      </w:pPr>
    </w:p>
    <w:p w14:paraId="0863CAE4" w14:textId="10CFC0E3" w:rsidR="00AE244A" w:rsidRPr="00AE244A" w:rsidRDefault="00AE244A" w:rsidP="00AE244A">
      <w:pPr>
        <w:pStyle w:val="Change"/>
        <w:rPr>
          <w:rStyle w:val="Hyperlink"/>
          <w:color w:val="FF0000"/>
          <w:u w:val="none"/>
        </w:rPr>
      </w:pPr>
      <w:r>
        <w:rPr>
          <w:rStyle w:val="Hyperlink"/>
          <w:color w:val="FF0000"/>
          <w:u w:val="none"/>
        </w:rPr>
        <w:t xml:space="preserve">Product number: </w:t>
      </w:r>
      <w:r w:rsidRPr="00AE244A">
        <w:rPr>
          <w:rStyle w:val="Hyperlink"/>
          <w:color w:val="FF0000"/>
          <w:u w:val="none"/>
        </w:rPr>
        <w:t>MG Chemicals Super Shield Nickel Epoxy Conductive Coating 841ER</w:t>
      </w:r>
      <w:r>
        <w:rPr>
          <w:rStyle w:val="Hyperlink"/>
          <w:color w:val="FF0000"/>
          <w:u w:val="none"/>
        </w:rPr>
        <w:t>.</w:t>
      </w:r>
    </w:p>
    <w:p w14:paraId="5220BBB2" w14:textId="2C85F607" w:rsidR="005B2359" w:rsidRPr="00653B6B" w:rsidRDefault="005B2359" w:rsidP="212488FE">
      <w:pPr>
        <w:pStyle w:val="Instructions"/>
      </w:pPr>
    </w:p>
    <w:p w14:paraId="4378ADF7" w14:textId="77777777" w:rsidR="00094652" w:rsidRDefault="00094652">
      <w:pPr>
        <w:rPr>
          <w:rFonts w:eastAsiaTheme="majorEastAsia" w:cstheme="majorBidi"/>
          <w:color w:val="2E74B5" w:themeColor="accent1" w:themeShade="BF"/>
          <w:sz w:val="26"/>
          <w:szCs w:val="26"/>
        </w:rPr>
      </w:pPr>
      <w:r>
        <w:br w:type="page"/>
      </w:r>
    </w:p>
    <w:p w14:paraId="12B4B44C" w14:textId="0DE5C1E4" w:rsidR="00B130E2" w:rsidRDefault="005B2359" w:rsidP="00B43D90">
      <w:pPr>
        <w:pStyle w:val="Heading2"/>
      </w:pPr>
      <w:bookmarkStart w:id="392" w:name="_Toc535256546"/>
      <w:bookmarkStart w:id="393" w:name="_Toc7368247"/>
      <w:r>
        <w:lastRenderedPageBreak/>
        <w:t>Other Components</w:t>
      </w:r>
      <w:bookmarkEnd w:id="392"/>
      <w:bookmarkEnd w:id="393"/>
    </w:p>
    <w:p w14:paraId="1787ABE2" w14:textId="4B499711" w:rsidR="0CD50C6A" w:rsidRDefault="0CD50C6A" w:rsidP="0CD50C6A">
      <w:pPr>
        <w:pStyle w:val="Heading3"/>
      </w:pPr>
      <w:r w:rsidRPr="0CD50C6A">
        <w:t>DC</w:t>
      </w:r>
      <w:r w:rsidR="0027327C">
        <w:t>/</w:t>
      </w:r>
      <w:r w:rsidRPr="0CD50C6A">
        <w:t>DC Converter</w:t>
      </w:r>
    </w:p>
    <w:p w14:paraId="2653AD28" w14:textId="3C840FA6" w:rsidR="00094652" w:rsidRDefault="0CD50C6A" w:rsidP="007F51CC">
      <w:pPr>
        <w:pStyle w:val="Change"/>
        <w:rPr>
          <w:noProof/>
          <w:lang w:val="en-CA" w:eastAsia="en-CA"/>
        </w:rPr>
      </w:pPr>
      <w:r>
        <w:rPr>
          <w:lang w:val="en-CA" w:eastAsia="en-CA"/>
        </w:rPr>
        <w:t>The DC</w:t>
      </w:r>
      <w:r w:rsidR="0027327C">
        <w:rPr>
          <w:lang w:val="en-CA" w:eastAsia="en-CA"/>
        </w:rPr>
        <w:t>/</w:t>
      </w:r>
      <w:r>
        <w:rPr>
          <w:lang w:val="en-CA" w:eastAsia="en-CA"/>
        </w:rPr>
        <w:t xml:space="preserve">DC converter </w:t>
      </w:r>
      <w:proofErr w:type="gramStart"/>
      <w:r w:rsidR="00094652">
        <w:rPr>
          <w:lang w:val="en-CA" w:eastAsia="en-CA"/>
        </w:rPr>
        <w:t>is located in</w:t>
      </w:r>
      <w:proofErr w:type="gramEnd"/>
      <w:r w:rsidR="00094652">
        <w:rPr>
          <w:lang w:val="en-CA" w:eastAsia="en-CA"/>
        </w:rPr>
        <w:t xml:space="preserve"> the accumulator</w:t>
      </w:r>
      <w:r>
        <w:rPr>
          <w:lang w:val="en-CA" w:eastAsia="en-CA"/>
        </w:rPr>
        <w:t xml:space="preserve">. </w:t>
      </w:r>
      <w:r w:rsidR="007F51CC">
        <w:rPr>
          <w:noProof/>
          <w:lang w:val="en-CA" w:eastAsia="en-CA"/>
        </w:rPr>
        <w:t xml:space="preserve">It is fused using at 2.5A. </w:t>
      </w:r>
      <w:r w:rsidR="009804D1">
        <w:rPr>
          <w:noProof/>
          <w:lang w:val="en-CA" w:eastAsia="en-CA"/>
        </w:rPr>
        <w:t>It is de-activated during the pre-charge sequence using a set of p-channel mosfets so that the DC</w:t>
      </w:r>
      <w:r w:rsidR="0027327C">
        <w:rPr>
          <w:noProof/>
          <w:lang w:val="en-CA" w:eastAsia="en-CA"/>
        </w:rPr>
        <w:t>/</w:t>
      </w:r>
      <w:r w:rsidR="009804D1">
        <w:rPr>
          <w:noProof/>
          <w:lang w:val="en-CA" w:eastAsia="en-CA"/>
        </w:rPr>
        <w:t xml:space="preserve">DC converter does not draw current while the vehicle is in a pre charge sequence. </w:t>
      </w:r>
      <w:r w:rsidR="0077077C">
        <w:rPr>
          <w:noProof/>
          <w:lang w:val="en-CA" w:eastAsia="en-CA"/>
        </w:rPr>
        <w:t xml:space="preserve">The HV and LV side of the board are separated by 4mm using the conformal coating guidelines. Conformal coating used is </w:t>
      </w:r>
      <w:r w:rsidR="0082755F">
        <w:rPr>
          <w:noProof/>
          <w:lang w:val="en-CA" w:eastAsia="en-CA"/>
        </w:rPr>
        <w:t xml:space="preserve">419D-340G from MG Chemicals. </w:t>
      </w:r>
      <w:hyperlink r:id="rId113" w:history="1">
        <w:r w:rsidR="00D61601">
          <w:rPr>
            <w:rStyle w:val="Hyperlink"/>
          </w:rPr>
          <w:t>Conformal coating datasheet link.</w:t>
        </w:r>
      </w:hyperlink>
      <w:r w:rsidR="00D37316">
        <w:t xml:space="preserve"> The DC</w:t>
      </w:r>
      <w:r w:rsidR="0027327C">
        <w:t>/</w:t>
      </w:r>
      <w:r w:rsidR="00D37316">
        <w:t xml:space="preserve">DC converter is supplied from the motor controller (dry) side of the </w:t>
      </w:r>
      <w:r w:rsidR="001C6FD6">
        <w:t>AIR’s</w:t>
      </w:r>
      <w:r w:rsidR="00D37316">
        <w:t>.</w:t>
      </w:r>
    </w:p>
    <w:p w14:paraId="50DF66CA" w14:textId="7B298416" w:rsidR="00094652" w:rsidRDefault="00581CCD" w:rsidP="00094652">
      <w:pPr>
        <w:keepNext/>
      </w:pPr>
      <w:r>
        <w:rPr>
          <w:noProof/>
        </w:rPr>
        <w:drawing>
          <wp:inline distT="0" distB="0" distL="0" distR="0" wp14:anchorId="02946474" wp14:editId="4A1438F1">
            <wp:extent cx="5035138" cy="2716609"/>
            <wp:effectExtent l="0" t="0" r="0" b="7620"/>
            <wp:docPr id="1376595267" name="Picture 137659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96753" cy="2749852"/>
                    </a:xfrm>
                    <a:prstGeom prst="rect">
                      <a:avLst/>
                    </a:prstGeom>
                  </pic:spPr>
                </pic:pic>
              </a:graphicData>
            </a:graphic>
          </wp:inline>
        </w:drawing>
      </w:r>
    </w:p>
    <w:p w14:paraId="3F2B255E" w14:textId="1E1A019C" w:rsidR="0CD50C6A" w:rsidRDefault="00094652" w:rsidP="00094652">
      <w:pPr>
        <w:pStyle w:val="Caption"/>
      </w:pPr>
      <w:bookmarkStart w:id="394" w:name="_Toc535246947"/>
      <w:bookmarkStart w:id="395" w:name="_Toc535248188"/>
      <w:bookmarkStart w:id="396" w:name="_Toc535248953"/>
      <w:bookmarkStart w:id="397" w:name="_Toc535249115"/>
      <w:bookmarkStart w:id="398" w:name="_Toc8806358"/>
      <w:r>
        <w:t xml:space="preserve">Figure </w:t>
      </w:r>
      <w:r>
        <w:fldChar w:fldCharType="begin"/>
      </w:r>
      <w:r>
        <w:rPr>
          <w:noProof/>
        </w:rPr>
        <w:instrText xml:space="preserve"> STYLEREF 1 \s </w:instrText>
      </w:r>
      <w:r>
        <w:fldChar w:fldCharType="separate"/>
      </w:r>
      <w:r w:rsidR="0013073A">
        <w:rPr>
          <w:noProof/>
        </w:rPr>
        <w:t>7</w:t>
      </w:r>
      <w:r>
        <w:fldChar w:fldCharType="end"/>
      </w:r>
      <w:r>
        <w:noBreakHyphen/>
      </w:r>
      <w:r>
        <w:fldChar w:fldCharType="begin"/>
      </w:r>
      <w:r>
        <w:rPr>
          <w:noProof/>
        </w:rPr>
        <w:instrText xml:space="preserve"> SEQ Figure \* ARABIC \s 1 </w:instrText>
      </w:r>
      <w:r>
        <w:fldChar w:fldCharType="separate"/>
      </w:r>
      <w:r w:rsidR="0013073A">
        <w:rPr>
          <w:noProof/>
        </w:rPr>
        <w:t>4</w:t>
      </w:r>
      <w:r>
        <w:fldChar w:fldCharType="end"/>
      </w:r>
      <w:r>
        <w:t xml:space="preserve"> - </w:t>
      </w:r>
      <w:r w:rsidR="00357799">
        <w:t>DC/DC</w:t>
      </w:r>
      <w:r>
        <w:t xml:space="preserve"> Converter Board Layout</w:t>
      </w:r>
      <w:bookmarkEnd w:id="394"/>
      <w:bookmarkEnd w:id="395"/>
      <w:bookmarkEnd w:id="396"/>
      <w:bookmarkEnd w:id="397"/>
      <w:bookmarkEnd w:id="398"/>
    </w:p>
    <w:p w14:paraId="2995F5BB" w14:textId="485BAB52" w:rsidR="00094652" w:rsidRDefault="00FA3532" w:rsidP="00094652">
      <w:pPr>
        <w:keepNext/>
      </w:pPr>
      <w:r>
        <w:rPr>
          <w:noProof/>
        </w:rPr>
        <w:drawing>
          <wp:inline distT="0" distB="0" distL="0" distR="0" wp14:anchorId="3C85BFF8" wp14:editId="39F5711D">
            <wp:extent cx="5193555" cy="3486785"/>
            <wp:effectExtent l="0" t="0" r="7620" b="0"/>
            <wp:docPr id="1376595268" name="Picture 137659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08579" cy="3496871"/>
                    </a:xfrm>
                    <a:prstGeom prst="rect">
                      <a:avLst/>
                    </a:prstGeom>
                  </pic:spPr>
                </pic:pic>
              </a:graphicData>
            </a:graphic>
          </wp:inline>
        </w:drawing>
      </w:r>
    </w:p>
    <w:p w14:paraId="57BFD338" w14:textId="4B0C6D4E" w:rsidR="00094652" w:rsidRDefault="00094652" w:rsidP="00094652">
      <w:pPr>
        <w:pStyle w:val="Caption"/>
      </w:pPr>
      <w:bookmarkStart w:id="399" w:name="_Toc535246948"/>
      <w:bookmarkStart w:id="400" w:name="_Toc535248189"/>
      <w:bookmarkStart w:id="401" w:name="_Toc535248954"/>
      <w:bookmarkStart w:id="402" w:name="_Toc535249116"/>
      <w:bookmarkStart w:id="403" w:name="_Toc8806359"/>
      <w:r>
        <w:t xml:space="preserve">Figure </w:t>
      </w:r>
      <w:r>
        <w:fldChar w:fldCharType="begin"/>
      </w:r>
      <w:r>
        <w:rPr>
          <w:noProof/>
        </w:rPr>
        <w:instrText xml:space="preserve"> STYLEREF 1 \s </w:instrText>
      </w:r>
      <w:r>
        <w:fldChar w:fldCharType="separate"/>
      </w:r>
      <w:r w:rsidR="0013073A">
        <w:rPr>
          <w:noProof/>
        </w:rPr>
        <w:t>7</w:t>
      </w:r>
      <w:r>
        <w:fldChar w:fldCharType="end"/>
      </w:r>
      <w:r>
        <w:noBreakHyphen/>
      </w:r>
      <w:r>
        <w:fldChar w:fldCharType="begin"/>
      </w:r>
      <w:r>
        <w:rPr>
          <w:noProof/>
        </w:rPr>
        <w:instrText xml:space="preserve"> SEQ Figure \* ARABIC \s 1 </w:instrText>
      </w:r>
      <w:r>
        <w:fldChar w:fldCharType="separate"/>
      </w:r>
      <w:r w:rsidR="0013073A">
        <w:rPr>
          <w:noProof/>
        </w:rPr>
        <w:t>5</w:t>
      </w:r>
      <w:r>
        <w:fldChar w:fldCharType="end"/>
      </w:r>
      <w:r>
        <w:t xml:space="preserve"> </w:t>
      </w:r>
      <w:r w:rsidR="0027327C">
        <w:t>–</w:t>
      </w:r>
      <w:r>
        <w:t xml:space="preserve"> DC</w:t>
      </w:r>
      <w:r w:rsidR="0027327C">
        <w:t>/</w:t>
      </w:r>
      <w:r>
        <w:t>DC Converter Schematic</w:t>
      </w:r>
      <w:bookmarkEnd w:id="399"/>
      <w:bookmarkEnd w:id="400"/>
      <w:bookmarkEnd w:id="401"/>
      <w:bookmarkEnd w:id="402"/>
      <w:bookmarkEnd w:id="403"/>
    </w:p>
    <w:p w14:paraId="4813BFD4" w14:textId="4D8CB203" w:rsidR="0CD50C6A" w:rsidRDefault="0CD50C6A" w:rsidP="0CD50C6A"/>
    <w:p w14:paraId="50AB7484" w14:textId="31C22959" w:rsidR="005F36CB" w:rsidRDefault="005F36CB" w:rsidP="005F36CB">
      <w:pPr>
        <w:pStyle w:val="Caption"/>
      </w:pPr>
      <w:bookmarkStart w:id="404" w:name="_Toc535248190"/>
      <w:bookmarkStart w:id="405" w:name="_Toc535248651"/>
      <w:bookmarkStart w:id="406" w:name="_Toc8806307"/>
      <w:r>
        <w:t xml:space="preserve">Table </w:t>
      </w:r>
      <w:r>
        <w:rPr>
          <w:noProof/>
          <w:color w:val="2B579A"/>
          <w:shd w:val="clear" w:color="auto" w:fill="E6E6E6"/>
        </w:rPr>
        <w:fldChar w:fldCharType="begin"/>
      </w:r>
      <w:r>
        <w:rPr>
          <w:noProof/>
        </w:rPr>
        <w:instrText xml:space="preserve"> STYLEREF 1 \s </w:instrText>
      </w:r>
      <w:r>
        <w:rPr>
          <w:noProof/>
          <w:color w:val="2B579A"/>
          <w:shd w:val="clear" w:color="auto" w:fill="E6E6E6"/>
        </w:rPr>
        <w:fldChar w:fldCharType="separate"/>
      </w:r>
      <w:r w:rsidR="0013073A">
        <w:rPr>
          <w:noProof/>
        </w:rPr>
        <w:t>7</w:t>
      </w:r>
      <w:r>
        <w:rPr>
          <w:noProof/>
          <w:color w:val="2B579A"/>
          <w:shd w:val="clear" w:color="auto" w:fill="E6E6E6"/>
        </w:rPr>
        <w:fldChar w:fldCharType="end"/>
      </w:r>
      <w:r>
        <w:noBreakHyphen/>
      </w:r>
      <w:r>
        <w:rPr>
          <w:noProof/>
          <w:color w:val="2B579A"/>
          <w:shd w:val="clear" w:color="auto" w:fill="E6E6E6"/>
        </w:rPr>
        <w:fldChar w:fldCharType="begin"/>
      </w:r>
      <w:r>
        <w:rPr>
          <w:noProof/>
        </w:rPr>
        <w:instrText xml:space="preserve"> SEQ </w:instrText>
      </w:r>
      <w:r w:rsidR="009A4DF5">
        <w:rPr>
          <w:noProof/>
        </w:rPr>
        <w:instrText>Table</w:instrText>
      </w:r>
      <w:r>
        <w:rPr>
          <w:noProof/>
        </w:rPr>
        <w:instrText xml:space="preserve"> \* ARABIC \s 1 </w:instrText>
      </w:r>
      <w:r>
        <w:rPr>
          <w:noProof/>
          <w:color w:val="2B579A"/>
          <w:shd w:val="clear" w:color="auto" w:fill="E6E6E6"/>
        </w:rPr>
        <w:fldChar w:fldCharType="separate"/>
      </w:r>
      <w:r w:rsidR="0013073A">
        <w:rPr>
          <w:noProof/>
        </w:rPr>
        <w:t>2</w:t>
      </w:r>
      <w:r>
        <w:rPr>
          <w:noProof/>
          <w:color w:val="2B579A"/>
          <w:shd w:val="clear" w:color="auto" w:fill="E6E6E6"/>
        </w:rPr>
        <w:fldChar w:fldCharType="end"/>
      </w:r>
      <w:r>
        <w:t xml:space="preserve"> </w:t>
      </w:r>
      <w:r w:rsidR="001060C3">
        <w:t>–</w:t>
      </w:r>
      <w:r>
        <w:t xml:space="preserve"> DC</w:t>
      </w:r>
      <w:r w:rsidR="001060C3">
        <w:t>/</w:t>
      </w:r>
      <w:r>
        <w:t>DC Converter Bill of Materials</w:t>
      </w:r>
      <w:bookmarkEnd w:id="404"/>
      <w:bookmarkEnd w:id="405"/>
      <w:bookmarkEnd w:id="406"/>
    </w:p>
    <w:tbl>
      <w:tblPr>
        <w:tblW w:w="9428" w:type="dxa"/>
        <w:tblLayout w:type="fixed"/>
        <w:tblCellMar>
          <w:left w:w="0" w:type="dxa"/>
          <w:right w:w="0" w:type="dxa"/>
        </w:tblCellMar>
        <w:tblLook w:val="04A0" w:firstRow="1" w:lastRow="0" w:firstColumn="1" w:lastColumn="0" w:noHBand="0" w:noVBand="1"/>
      </w:tblPr>
      <w:tblGrid>
        <w:gridCol w:w="1268"/>
        <w:gridCol w:w="2268"/>
        <w:gridCol w:w="425"/>
        <w:gridCol w:w="1560"/>
        <w:gridCol w:w="1701"/>
        <w:gridCol w:w="2206"/>
      </w:tblGrid>
      <w:tr w:rsidR="002344EE" w14:paraId="21831E6E"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E3843" w14:textId="77777777" w:rsidR="002344EE" w:rsidRDefault="002344EE" w:rsidP="0077077C">
            <w:pPr>
              <w:pStyle w:val="Change"/>
            </w:pPr>
            <w:r>
              <w:t>Part</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9152BB" w14:textId="77777777" w:rsidR="002344EE" w:rsidRDefault="002344EE" w:rsidP="0077077C">
            <w:pPr>
              <w:pStyle w:val="Change"/>
            </w:pPr>
            <w:r>
              <w:t>Part#</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FBB75" w14:textId="77777777" w:rsidR="002344EE" w:rsidRDefault="002344EE" w:rsidP="0077077C">
            <w:pPr>
              <w:pStyle w:val="Change"/>
            </w:pPr>
            <w:r>
              <w:t>Qty</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74414" w14:textId="77777777" w:rsidR="002344EE" w:rsidRDefault="002344EE" w:rsidP="0077077C">
            <w:pPr>
              <w:pStyle w:val="Change"/>
            </w:pPr>
            <w:r>
              <w:t>Manufacturer</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A588" w14:textId="77777777" w:rsidR="002344EE" w:rsidRDefault="002344EE" w:rsidP="0077077C">
            <w:pPr>
              <w:pStyle w:val="Change"/>
            </w:pPr>
            <w:r>
              <w:t>Datasheet</w:t>
            </w:r>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A2C53" w14:textId="77777777" w:rsidR="002344EE" w:rsidRDefault="002344EE" w:rsidP="0077077C">
            <w:pPr>
              <w:pStyle w:val="Change"/>
            </w:pPr>
            <w:r>
              <w:t>Comments</w:t>
            </w:r>
          </w:p>
        </w:tc>
      </w:tr>
      <w:tr w:rsidR="002344EE" w14:paraId="78F9A5D7"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3373B" w14:textId="77777777" w:rsidR="002344EE" w:rsidRDefault="002344EE" w:rsidP="0077077C">
            <w:pPr>
              <w:pStyle w:val="Change"/>
            </w:pPr>
            <w:r>
              <w:t xml:space="preserve">LV </w:t>
            </w:r>
            <w:proofErr w:type="spellStart"/>
            <w:r>
              <w:t>Fuseholder</w:t>
            </w:r>
            <w:proofErr w:type="spellEnd"/>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DAA108" w14:textId="77777777" w:rsidR="002344EE" w:rsidRPr="0077077C" w:rsidRDefault="002344EE" w:rsidP="0077077C">
            <w:pPr>
              <w:pStyle w:val="Change"/>
            </w:pPr>
            <w:r w:rsidRPr="0077077C">
              <w:t>3568</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09E80" w14:textId="77777777" w:rsidR="002344EE" w:rsidRDefault="002344EE" w:rsidP="0077077C">
            <w:pPr>
              <w:pStyle w:val="Change"/>
            </w:pPr>
            <w:r>
              <w:t>6</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AD723D" w14:textId="77777777" w:rsidR="002344EE" w:rsidRDefault="002344EE" w:rsidP="0077077C">
            <w:pPr>
              <w:pStyle w:val="Change"/>
            </w:pPr>
            <w:r>
              <w:t>Keystone Electronics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044A8E" w14:textId="48C6DF02" w:rsidR="002344EE" w:rsidRDefault="00545D17" w:rsidP="0077077C">
            <w:pPr>
              <w:pStyle w:val="Change"/>
              <w:rPr>
                <w:color w:val="1155CC"/>
                <w:u w:val="single"/>
              </w:rPr>
            </w:pPr>
            <w:hyperlink r:id="rId116"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ACEC80" w14:textId="77777777" w:rsidR="002344EE" w:rsidRDefault="002344EE" w:rsidP="0077077C">
            <w:pPr>
              <w:pStyle w:val="Change"/>
              <w:rPr>
                <w:color w:val="auto"/>
              </w:rPr>
            </w:pPr>
            <w:r>
              <w:t>500V 20A</w:t>
            </w:r>
          </w:p>
        </w:tc>
      </w:tr>
      <w:tr w:rsidR="002344EE" w14:paraId="5544E2A3"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C23EA" w14:textId="77777777" w:rsidR="002344EE" w:rsidRDefault="002344EE" w:rsidP="0077077C">
            <w:pPr>
              <w:pStyle w:val="Change"/>
            </w:pPr>
            <w:r>
              <w:t>HV Input Terminals</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A96C3" w14:textId="77777777" w:rsidR="002344EE" w:rsidRPr="0077077C" w:rsidRDefault="002344EE" w:rsidP="0077077C">
            <w:pPr>
              <w:pStyle w:val="Change"/>
            </w:pPr>
            <w:r w:rsidRPr="0077077C">
              <w:t>282838-2</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D666A4" w14:textId="77777777" w:rsidR="002344EE" w:rsidRDefault="002344EE" w:rsidP="0077077C">
            <w:pPr>
              <w:pStyle w:val="Change"/>
            </w:pPr>
            <w:r>
              <w:t>2</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C9D70" w14:textId="77777777" w:rsidR="002344EE" w:rsidRDefault="002344EE" w:rsidP="0077077C">
            <w:pPr>
              <w:pStyle w:val="Change"/>
            </w:pPr>
            <w:r>
              <w:t>TE Connectivity</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08EE8" w14:textId="10663927" w:rsidR="002344EE" w:rsidRDefault="00545D17" w:rsidP="0077077C">
            <w:pPr>
              <w:pStyle w:val="Change"/>
              <w:rPr>
                <w:color w:val="1155CC"/>
                <w:u w:val="single"/>
              </w:rPr>
            </w:pPr>
            <w:hyperlink r:id="rId117"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71D1F" w14:textId="77777777" w:rsidR="002344EE" w:rsidRDefault="002344EE" w:rsidP="0077077C">
            <w:pPr>
              <w:pStyle w:val="Change"/>
              <w:rPr>
                <w:color w:val="auto"/>
              </w:rPr>
            </w:pPr>
            <w:r>
              <w:t>13.5A, 600V</w:t>
            </w:r>
          </w:p>
        </w:tc>
      </w:tr>
      <w:tr w:rsidR="002344EE" w14:paraId="427C1FFD"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B75FC8" w14:textId="77777777" w:rsidR="002344EE" w:rsidRDefault="002344EE" w:rsidP="0077077C">
            <w:pPr>
              <w:pStyle w:val="Change"/>
            </w:pPr>
            <w:r>
              <w:t xml:space="preserve">LV </w:t>
            </w:r>
            <w:proofErr w:type="spellStart"/>
            <w:r>
              <w:t>Ouptput</w:t>
            </w:r>
            <w:proofErr w:type="spellEnd"/>
            <w:r>
              <w:t xml:space="preserve"> Terminal</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249F4" w14:textId="77777777" w:rsidR="002344EE" w:rsidRPr="0077077C" w:rsidRDefault="002344EE" w:rsidP="0077077C">
            <w:pPr>
              <w:pStyle w:val="Change"/>
            </w:pPr>
            <w:r w:rsidRPr="0077077C">
              <w:t>1777600</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3C0EB9" w14:textId="77777777" w:rsidR="002344EE" w:rsidRDefault="002344EE" w:rsidP="0077077C">
            <w:pPr>
              <w:pStyle w:val="Change"/>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DBD6E" w14:textId="77777777" w:rsidR="002344EE" w:rsidRDefault="002344EE" w:rsidP="0077077C">
            <w:pPr>
              <w:pStyle w:val="Change"/>
            </w:pPr>
            <w:r>
              <w:t>Phoenix</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28DFDB" w14:textId="3CAB5673" w:rsidR="002344EE" w:rsidRDefault="00545D17" w:rsidP="0077077C">
            <w:pPr>
              <w:pStyle w:val="Change"/>
              <w:rPr>
                <w:color w:val="1155CC"/>
                <w:u w:val="single"/>
              </w:rPr>
            </w:pPr>
            <w:hyperlink r:id="rId118"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0A58F" w14:textId="77777777" w:rsidR="002344EE" w:rsidRDefault="002344EE" w:rsidP="0077077C">
            <w:pPr>
              <w:pStyle w:val="Change"/>
              <w:rPr>
                <w:color w:val="auto"/>
              </w:rPr>
            </w:pPr>
            <w:r>
              <w:t>41A, 1000V</w:t>
            </w:r>
          </w:p>
        </w:tc>
      </w:tr>
      <w:tr w:rsidR="002344EE" w14:paraId="58AEE6B5"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E3F9DD" w14:textId="77777777" w:rsidR="002344EE" w:rsidRDefault="002344EE" w:rsidP="0077077C">
            <w:pPr>
              <w:pStyle w:val="Change"/>
            </w:pPr>
            <w:r>
              <w:t>LV Fused Terminals</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55BAA" w14:textId="77777777" w:rsidR="002344EE" w:rsidRPr="0077077C" w:rsidRDefault="002344EE" w:rsidP="0077077C">
            <w:pPr>
              <w:pStyle w:val="Change"/>
            </w:pPr>
            <w:r w:rsidRPr="0077077C">
              <w:t>1935200</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A746E" w14:textId="77777777" w:rsidR="002344EE" w:rsidRDefault="002344EE" w:rsidP="0077077C">
            <w:pPr>
              <w:pStyle w:val="Change"/>
            </w:pPr>
            <w:r>
              <w:t>2</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17A8D" w14:textId="77777777" w:rsidR="002344EE" w:rsidRDefault="002344EE" w:rsidP="0077077C">
            <w:pPr>
              <w:pStyle w:val="Change"/>
            </w:pPr>
            <w:r>
              <w:t>Phoenix</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73DD9" w14:textId="142045FB" w:rsidR="002344EE" w:rsidRDefault="00545D17" w:rsidP="0077077C">
            <w:pPr>
              <w:pStyle w:val="Change"/>
              <w:rPr>
                <w:color w:val="1155CC"/>
                <w:u w:val="single"/>
              </w:rPr>
            </w:pPr>
            <w:hyperlink r:id="rId119"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7CAABC" w14:textId="77777777" w:rsidR="002344EE" w:rsidRDefault="002344EE" w:rsidP="0077077C">
            <w:pPr>
              <w:pStyle w:val="Change"/>
              <w:rPr>
                <w:color w:val="auto"/>
              </w:rPr>
            </w:pPr>
            <w:r>
              <w:t>17.5A, 400V</w:t>
            </w:r>
          </w:p>
        </w:tc>
      </w:tr>
      <w:tr w:rsidR="002344EE" w14:paraId="4BCB67CB"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5839F" w14:textId="604A3E10" w:rsidR="002344EE" w:rsidRDefault="00357799" w:rsidP="0077077C">
            <w:pPr>
              <w:pStyle w:val="Change"/>
            </w:pPr>
            <w:r>
              <w:t>DC/DC</w:t>
            </w:r>
            <w:r w:rsidR="002344EE">
              <w:t xml:space="preserve"> Converter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74ABF" w14:textId="77777777" w:rsidR="002344EE" w:rsidRPr="0077077C" w:rsidRDefault="002344EE" w:rsidP="0077077C">
            <w:pPr>
              <w:pStyle w:val="Change"/>
            </w:pPr>
            <w:r w:rsidRPr="0077077C">
              <w:t>DCM290P138T600A40</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6B4F02"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C306D2" w14:textId="77777777" w:rsidR="002344EE" w:rsidRDefault="002344EE" w:rsidP="0077077C">
            <w:pPr>
              <w:pStyle w:val="Change"/>
            </w:pPr>
            <w:proofErr w:type="spellStart"/>
            <w:r>
              <w:t>Vicor</w:t>
            </w:r>
            <w:proofErr w:type="spellEnd"/>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E99350" w14:textId="35297D9C" w:rsidR="002344EE" w:rsidRDefault="00545D17" w:rsidP="0077077C">
            <w:pPr>
              <w:pStyle w:val="Change"/>
              <w:rPr>
                <w:color w:val="1155CC"/>
                <w:u w:val="single"/>
              </w:rPr>
            </w:pPr>
            <w:hyperlink r:id="rId120"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5228D" w14:textId="77777777" w:rsidR="002344EE" w:rsidRDefault="002344EE" w:rsidP="0077077C">
            <w:pPr>
              <w:pStyle w:val="Change"/>
              <w:rPr>
                <w:color w:val="auto"/>
              </w:rPr>
            </w:pPr>
            <w:r>
              <w:t>160 to 420V 600W</w:t>
            </w:r>
          </w:p>
        </w:tc>
      </w:tr>
      <w:tr w:rsidR="002344EE" w14:paraId="3CCB56B7"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9B827" w14:textId="77777777" w:rsidR="002344EE" w:rsidRDefault="002344EE" w:rsidP="0077077C">
            <w:pPr>
              <w:pStyle w:val="Change"/>
            </w:pPr>
            <w:r>
              <w:t>Input Fuse</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FA8F1A" w14:textId="77777777" w:rsidR="002344EE" w:rsidRPr="0077077C" w:rsidRDefault="002344EE" w:rsidP="0077077C">
            <w:pPr>
              <w:pStyle w:val="Change"/>
            </w:pPr>
            <w:r w:rsidRPr="0077077C">
              <w:t>088502.5DR</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50B79B"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A08328" w14:textId="77777777" w:rsidR="002344EE" w:rsidRDefault="002344EE" w:rsidP="0077077C">
            <w:pPr>
              <w:pStyle w:val="Change"/>
            </w:pPr>
            <w:proofErr w:type="spellStart"/>
            <w:r>
              <w:t>Littlefuse</w:t>
            </w:r>
            <w:proofErr w:type="spellEnd"/>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48B2B" w14:textId="13C491D5" w:rsidR="002344EE" w:rsidRDefault="00545D17" w:rsidP="0077077C">
            <w:pPr>
              <w:pStyle w:val="Change"/>
              <w:rPr>
                <w:color w:val="1155CC"/>
                <w:u w:val="single"/>
              </w:rPr>
            </w:pPr>
            <w:hyperlink r:id="rId121"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BD15A" w14:textId="77777777" w:rsidR="002344EE" w:rsidRDefault="002344EE" w:rsidP="0077077C">
            <w:pPr>
              <w:pStyle w:val="Change"/>
              <w:rPr>
                <w:color w:val="auto"/>
              </w:rPr>
            </w:pPr>
            <w:r>
              <w:t>2.5A 500V</w:t>
            </w:r>
          </w:p>
        </w:tc>
      </w:tr>
      <w:tr w:rsidR="002344EE" w14:paraId="55A0EAF5"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A8F55" w14:textId="77777777" w:rsidR="002344EE" w:rsidRDefault="002344EE" w:rsidP="0077077C">
            <w:pPr>
              <w:pStyle w:val="Change"/>
            </w:pPr>
            <w:r>
              <w:t xml:space="preserve">Output </w:t>
            </w:r>
            <w:proofErr w:type="spellStart"/>
            <w:r>
              <w:t>Mosfet</w:t>
            </w:r>
            <w:proofErr w:type="spellEnd"/>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E99C72" w14:textId="77777777" w:rsidR="002344EE" w:rsidRPr="0077077C" w:rsidRDefault="002344EE" w:rsidP="0077077C">
            <w:pPr>
              <w:pStyle w:val="Change"/>
            </w:pPr>
            <w:r w:rsidRPr="0077077C">
              <w:t>SQJ407EP-T1_GE3</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23C92F" w14:textId="77777777" w:rsidR="002344EE" w:rsidRDefault="002344EE" w:rsidP="0077077C">
            <w:pPr>
              <w:pStyle w:val="Change"/>
            </w:pPr>
            <w:r>
              <w:t>3</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9EF02" w14:textId="77777777" w:rsidR="002344EE" w:rsidRDefault="002344EE" w:rsidP="0077077C">
            <w:pPr>
              <w:pStyle w:val="Change"/>
            </w:pPr>
            <w:r>
              <w:t>Vishay</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2FEE4" w14:textId="771B48C8" w:rsidR="002344EE" w:rsidRDefault="00545D17" w:rsidP="0077077C">
            <w:pPr>
              <w:pStyle w:val="Change"/>
              <w:rPr>
                <w:color w:val="1155CC"/>
                <w:u w:val="single"/>
              </w:rPr>
            </w:pPr>
            <w:hyperlink r:id="rId122"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9182B" w14:textId="77777777" w:rsidR="002344EE" w:rsidRDefault="002344EE" w:rsidP="0077077C">
            <w:pPr>
              <w:pStyle w:val="Change"/>
              <w:rPr>
                <w:color w:val="auto"/>
              </w:rPr>
            </w:pPr>
            <w:r>
              <w:t>60A, 20V, SO-8</w:t>
            </w:r>
          </w:p>
        </w:tc>
      </w:tr>
      <w:tr w:rsidR="002344EE" w14:paraId="44A1A7AC"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2AD55" w14:textId="77777777" w:rsidR="002344EE" w:rsidRDefault="002344EE" w:rsidP="0077077C">
            <w:pPr>
              <w:pStyle w:val="Change"/>
            </w:pPr>
            <w:r>
              <w:t xml:space="preserve">Control </w:t>
            </w:r>
            <w:proofErr w:type="spellStart"/>
            <w:r>
              <w:t>Mosfet</w:t>
            </w:r>
            <w:proofErr w:type="spellEnd"/>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05C75" w14:textId="77777777" w:rsidR="002344EE" w:rsidRPr="0077077C" w:rsidRDefault="002344EE" w:rsidP="0077077C">
            <w:pPr>
              <w:pStyle w:val="Change"/>
            </w:pPr>
            <w:r w:rsidRPr="0077077C">
              <w:t>2V7002KT1G</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07F8C1"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DECE85" w14:textId="77777777" w:rsidR="002344EE" w:rsidRDefault="002344EE" w:rsidP="0077077C">
            <w:pPr>
              <w:pStyle w:val="Change"/>
            </w:pPr>
            <w:r>
              <w:t>ON Semiconductor Board</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585F3" w14:textId="6CC40788" w:rsidR="002344EE" w:rsidRDefault="00545D17" w:rsidP="0077077C">
            <w:pPr>
              <w:pStyle w:val="Change"/>
              <w:rPr>
                <w:color w:val="1155CC"/>
                <w:u w:val="single"/>
              </w:rPr>
            </w:pPr>
            <w:hyperlink r:id="rId123"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10BFF9" w14:textId="77777777" w:rsidR="002344EE" w:rsidRDefault="002344EE" w:rsidP="0077077C">
            <w:pPr>
              <w:pStyle w:val="Change"/>
              <w:rPr>
                <w:color w:val="auto"/>
              </w:rPr>
            </w:pPr>
            <w:r>
              <w:t>60V, 250mA, SOT-23</w:t>
            </w:r>
          </w:p>
        </w:tc>
      </w:tr>
      <w:tr w:rsidR="002344EE" w14:paraId="4B9F679D"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A40C3" w14:textId="77777777" w:rsidR="002344EE" w:rsidRDefault="002344EE" w:rsidP="0077077C">
            <w:pPr>
              <w:pStyle w:val="Change"/>
            </w:pPr>
            <w:r>
              <w:t>Gate Driver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33310" w14:textId="77777777" w:rsidR="002344EE" w:rsidRPr="0077077C" w:rsidRDefault="002344EE" w:rsidP="0077077C">
            <w:pPr>
              <w:pStyle w:val="Change"/>
            </w:pPr>
            <w:r w:rsidRPr="0077077C">
              <w:t>UCC27517AQDBVRQ1</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AA575"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A5FA2" w14:textId="77777777" w:rsidR="002344EE" w:rsidRDefault="002344EE" w:rsidP="0077077C">
            <w:pPr>
              <w:pStyle w:val="Change"/>
            </w:pPr>
            <w:r>
              <w:t>Texas Instruments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F39381" w14:textId="3761D562" w:rsidR="002344EE" w:rsidRDefault="00545D17" w:rsidP="0077077C">
            <w:pPr>
              <w:pStyle w:val="Change"/>
              <w:rPr>
                <w:color w:val="1155CC"/>
                <w:u w:val="single"/>
              </w:rPr>
            </w:pPr>
            <w:hyperlink r:id="rId124"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EAAE8" w14:textId="77777777" w:rsidR="002344EE" w:rsidRDefault="002344EE" w:rsidP="0077077C">
            <w:pPr>
              <w:pStyle w:val="Change"/>
              <w:rPr>
                <w:color w:val="auto"/>
              </w:rPr>
            </w:pPr>
            <w:r>
              <w:t>Inverting, SOT-23-5</w:t>
            </w:r>
          </w:p>
        </w:tc>
      </w:tr>
      <w:tr w:rsidR="002344EE" w14:paraId="154C2D43"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56CA00" w14:textId="77777777" w:rsidR="002344EE" w:rsidRDefault="002344EE" w:rsidP="0077077C">
            <w:pPr>
              <w:pStyle w:val="Change"/>
            </w:pPr>
            <w:r>
              <w:t>Input Inductor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04548" w14:textId="77777777" w:rsidR="002344EE" w:rsidRPr="0077077C" w:rsidRDefault="002344EE" w:rsidP="0077077C">
            <w:pPr>
              <w:pStyle w:val="Change"/>
            </w:pPr>
            <w:r w:rsidRPr="0077077C">
              <w:t>SRP1770TA-390M</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EA87B"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5261E9" w14:textId="77777777" w:rsidR="002344EE" w:rsidRDefault="002344EE" w:rsidP="0077077C">
            <w:pPr>
              <w:pStyle w:val="Change"/>
            </w:pPr>
            <w:r>
              <w:t>Bourns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82D859" w14:textId="3F43D683" w:rsidR="002344EE" w:rsidRDefault="00545D17" w:rsidP="0077077C">
            <w:pPr>
              <w:pStyle w:val="Change"/>
              <w:rPr>
                <w:color w:val="1155CC"/>
                <w:u w:val="single"/>
              </w:rPr>
            </w:pPr>
            <w:hyperlink r:id="rId125"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2AAB8" w14:textId="77777777" w:rsidR="002344EE" w:rsidRDefault="002344EE" w:rsidP="0077077C">
            <w:pPr>
              <w:pStyle w:val="Change"/>
              <w:rPr>
                <w:color w:val="auto"/>
              </w:rPr>
            </w:pPr>
            <w:r>
              <w:t>39uH 9.2A</w:t>
            </w:r>
          </w:p>
        </w:tc>
      </w:tr>
      <w:tr w:rsidR="002344EE" w14:paraId="67EE2D38"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7123B5" w14:textId="77777777" w:rsidR="002344EE" w:rsidRDefault="002344EE" w:rsidP="0077077C">
            <w:pPr>
              <w:pStyle w:val="Change"/>
            </w:pPr>
            <w:r>
              <w:t>Input Capacitor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738B5A" w14:textId="77777777" w:rsidR="002344EE" w:rsidRPr="0077077C" w:rsidRDefault="002344EE" w:rsidP="0077077C">
            <w:pPr>
              <w:pStyle w:val="Change"/>
            </w:pPr>
            <w:r w:rsidRPr="0077077C">
              <w:t>B58035U5305M062</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5E92B"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ED88F" w14:textId="77777777" w:rsidR="002344EE" w:rsidRDefault="002344EE" w:rsidP="0077077C">
            <w:pPr>
              <w:pStyle w:val="Change"/>
            </w:pPr>
            <w:r>
              <w:t>EPCOS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6B9CB" w14:textId="28892520" w:rsidR="002344EE" w:rsidRDefault="00545D17" w:rsidP="0077077C">
            <w:pPr>
              <w:pStyle w:val="Change"/>
              <w:rPr>
                <w:color w:val="1155CC"/>
                <w:u w:val="single"/>
              </w:rPr>
            </w:pPr>
            <w:hyperlink r:id="rId126"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28467" w14:textId="77777777" w:rsidR="002344EE" w:rsidRDefault="002344EE" w:rsidP="0077077C">
            <w:pPr>
              <w:pStyle w:val="Change"/>
              <w:rPr>
                <w:color w:val="auto"/>
              </w:rPr>
            </w:pPr>
            <w:r>
              <w:t>3uf 500V</w:t>
            </w:r>
          </w:p>
        </w:tc>
      </w:tr>
      <w:tr w:rsidR="002344EE" w14:paraId="59480446"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9BA53" w14:textId="77777777" w:rsidR="002344EE" w:rsidRDefault="002344EE" w:rsidP="0077077C">
            <w:pPr>
              <w:pStyle w:val="Change"/>
            </w:pPr>
            <w:r>
              <w:t>Input Resistor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7DDB18" w14:textId="77777777" w:rsidR="002344EE" w:rsidRPr="0077077C" w:rsidRDefault="002344EE" w:rsidP="0077077C">
            <w:pPr>
              <w:pStyle w:val="Change"/>
            </w:pPr>
            <w:r w:rsidRPr="0077077C">
              <w:t>MP9100-25.0-1%</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AF27F" w14:textId="77777777" w:rsidR="002344EE" w:rsidRDefault="002344EE" w:rsidP="0077077C">
            <w:pPr>
              <w:pStyle w:val="Change"/>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5D69E" w14:textId="77777777" w:rsidR="002344EE" w:rsidRDefault="002344EE" w:rsidP="0077077C">
            <w:pPr>
              <w:pStyle w:val="Change"/>
            </w:pPr>
            <w:r>
              <w:t>CADDOCK</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73520" w14:textId="306205AE" w:rsidR="002344EE" w:rsidRDefault="00545D17" w:rsidP="0077077C">
            <w:pPr>
              <w:pStyle w:val="Change"/>
              <w:rPr>
                <w:color w:val="1155CC"/>
                <w:u w:val="single"/>
              </w:rPr>
            </w:pPr>
            <w:hyperlink r:id="rId127"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E02A2" w14:textId="77777777" w:rsidR="002344EE" w:rsidRDefault="002344EE" w:rsidP="0077077C">
            <w:pPr>
              <w:pStyle w:val="Change"/>
              <w:rPr>
                <w:color w:val="auto"/>
              </w:rPr>
            </w:pPr>
            <w:r>
              <w:t>2.5ohm 20W TO-247</w:t>
            </w:r>
          </w:p>
        </w:tc>
      </w:tr>
      <w:tr w:rsidR="002344EE" w14:paraId="3BF7218F"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8E259" w14:textId="77777777" w:rsidR="002344EE" w:rsidRDefault="002344EE" w:rsidP="0077077C">
            <w:pPr>
              <w:pStyle w:val="Change"/>
            </w:pPr>
            <w:r>
              <w:t>Output Capacitor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03FE8" w14:textId="77777777" w:rsidR="002344EE" w:rsidRPr="0077077C" w:rsidRDefault="002344EE" w:rsidP="0077077C">
            <w:pPr>
              <w:pStyle w:val="Change"/>
            </w:pPr>
            <w:r w:rsidRPr="0077077C">
              <w:t>EGPD250ELL472ML25H</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07D60"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69A67" w14:textId="77777777" w:rsidR="002344EE" w:rsidRDefault="002344EE" w:rsidP="0077077C">
            <w:pPr>
              <w:pStyle w:val="Change"/>
            </w:pPr>
            <w:r>
              <w:t xml:space="preserve">United </w:t>
            </w:r>
            <w:proofErr w:type="spellStart"/>
            <w:r>
              <w:t>Chemi-con</w:t>
            </w:r>
            <w:proofErr w:type="spellEnd"/>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E22AE" w14:textId="3B80C1DF" w:rsidR="002344EE" w:rsidRDefault="00545D17" w:rsidP="0077077C">
            <w:pPr>
              <w:pStyle w:val="Change"/>
              <w:rPr>
                <w:color w:val="1155CC"/>
                <w:u w:val="single"/>
              </w:rPr>
            </w:pPr>
            <w:hyperlink r:id="rId128"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454F11" w14:textId="77777777" w:rsidR="002344EE" w:rsidRDefault="002344EE" w:rsidP="0077077C">
            <w:pPr>
              <w:pStyle w:val="Change"/>
              <w:rPr>
                <w:color w:val="auto"/>
              </w:rPr>
            </w:pPr>
            <w:r>
              <w:t>4700uf, 25V</w:t>
            </w:r>
          </w:p>
        </w:tc>
      </w:tr>
      <w:tr w:rsidR="002344EE" w14:paraId="18E877F8"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CF3163" w14:textId="77777777" w:rsidR="002344EE" w:rsidRDefault="002344EE" w:rsidP="0077077C">
            <w:pPr>
              <w:pStyle w:val="Change"/>
            </w:pPr>
            <w:proofErr w:type="spellStart"/>
            <w:r>
              <w:t>Precharge</w:t>
            </w:r>
            <w:proofErr w:type="spellEnd"/>
            <w:r>
              <w:t xml:space="preserve"> Input Terminal</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A64C8D" w14:textId="77777777" w:rsidR="002344EE" w:rsidRPr="0077077C" w:rsidRDefault="002344EE" w:rsidP="0077077C">
            <w:pPr>
              <w:pStyle w:val="Change"/>
            </w:pPr>
            <w:r w:rsidRPr="0077077C">
              <w:t>1751248</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38FCB"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03F07" w14:textId="77777777" w:rsidR="002344EE" w:rsidRDefault="002344EE" w:rsidP="0077077C">
            <w:pPr>
              <w:pStyle w:val="Change"/>
            </w:pPr>
            <w:r>
              <w:t>Phoenix</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ED90B" w14:textId="559A63CC" w:rsidR="002344EE" w:rsidRDefault="00545D17" w:rsidP="0077077C">
            <w:pPr>
              <w:pStyle w:val="Change"/>
              <w:rPr>
                <w:color w:val="1155CC"/>
                <w:u w:val="single"/>
              </w:rPr>
            </w:pPr>
            <w:hyperlink r:id="rId129"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994B3E" w14:textId="77777777" w:rsidR="002344EE" w:rsidRDefault="002344EE" w:rsidP="0077077C">
            <w:pPr>
              <w:pStyle w:val="Change"/>
              <w:rPr>
                <w:color w:val="auto"/>
              </w:rPr>
            </w:pPr>
            <w:r>
              <w:t>10A 300V</w:t>
            </w:r>
          </w:p>
        </w:tc>
      </w:tr>
      <w:tr w:rsidR="002344EE" w14:paraId="5100C8E3"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F34E5" w14:textId="77777777" w:rsidR="002344EE" w:rsidRDefault="002344EE" w:rsidP="0077077C">
            <w:pPr>
              <w:pStyle w:val="Change"/>
            </w:pPr>
            <w:proofErr w:type="spellStart"/>
            <w:r>
              <w:t>Mosfet</w:t>
            </w:r>
            <w:proofErr w:type="spellEnd"/>
            <w:r>
              <w:t xml:space="preserve"> Heatsink</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CF9D3" w14:textId="77777777" w:rsidR="002344EE" w:rsidRPr="0077077C" w:rsidRDefault="002344EE" w:rsidP="0077077C">
            <w:pPr>
              <w:pStyle w:val="Change"/>
            </w:pPr>
            <w:r w:rsidRPr="0077077C">
              <w:t>V5618A</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8FC2E" w14:textId="77777777" w:rsidR="002344EE" w:rsidRDefault="002344EE" w:rsidP="0077077C">
            <w:pPr>
              <w:pStyle w:val="Change"/>
              <w:rPr>
                <w:color w:val="auto"/>
              </w:rPr>
            </w:pPr>
            <w:r>
              <w:t>3</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F3318" w14:textId="77777777" w:rsidR="002344EE" w:rsidRDefault="002344EE" w:rsidP="0077077C">
            <w:pPr>
              <w:pStyle w:val="Change"/>
            </w:pPr>
            <w:proofErr w:type="spellStart"/>
            <w:r>
              <w:t>Assman</w:t>
            </w:r>
            <w:proofErr w:type="spellEnd"/>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81D61" w14:textId="1EF37682" w:rsidR="002344EE" w:rsidRDefault="00545D17" w:rsidP="0077077C">
            <w:pPr>
              <w:pStyle w:val="Change"/>
              <w:rPr>
                <w:color w:val="1155CC"/>
                <w:u w:val="single"/>
              </w:rPr>
            </w:pPr>
            <w:hyperlink r:id="rId130"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DBB6CD" w14:textId="77777777" w:rsidR="002344EE" w:rsidRDefault="002344EE" w:rsidP="0077077C">
            <w:pPr>
              <w:pStyle w:val="Change"/>
              <w:rPr>
                <w:color w:val="auto"/>
              </w:rPr>
            </w:pPr>
            <w:r>
              <w:t>Heatsink for SO-8</w:t>
            </w:r>
          </w:p>
        </w:tc>
      </w:tr>
      <w:tr w:rsidR="002344EE" w14:paraId="68E3BA60"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79FC8" w14:textId="77777777" w:rsidR="002344EE" w:rsidRDefault="002344EE" w:rsidP="0077077C">
            <w:pPr>
              <w:pStyle w:val="Change"/>
            </w:pPr>
            <w:proofErr w:type="spellStart"/>
            <w:r>
              <w:t>Vicor</w:t>
            </w:r>
            <w:proofErr w:type="spellEnd"/>
            <w:r>
              <w:t xml:space="preserve"> Heatsink</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298409" w14:textId="77777777" w:rsidR="002344EE" w:rsidRPr="0077077C" w:rsidRDefault="002344EE" w:rsidP="0077077C">
            <w:pPr>
              <w:pStyle w:val="Change"/>
            </w:pPr>
            <w:r w:rsidRPr="0077077C">
              <w:t>40531</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B38F1"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45011" w14:textId="77777777" w:rsidR="002344EE" w:rsidRDefault="002344EE" w:rsidP="0077077C">
            <w:pPr>
              <w:pStyle w:val="Change"/>
            </w:pPr>
            <w:proofErr w:type="spellStart"/>
            <w:r>
              <w:t>Vicor</w:t>
            </w:r>
            <w:proofErr w:type="spellEnd"/>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05FD6" w14:textId="7D161431" w:rsidR="002344EE" w:rsidRDefault="00545D17" w:rsidP="0077077C">
            <w:pPr>
              <w:pStyle w:val="Change"/>
              <w:rPr>
                <w:color w:val="1155CC"/>
                <w:u w:val="single"/>
              </w:rPr>
            </w:pPr>
            <w:hyperlink r:id="rId131"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96F67" w14:textId="77777777" w:rsidR="002344EE" w:rsidRDefault="002344EE" w:rsidP="0077077C">
            <w:pPr>
              <w:pStyle w:val="Change"/>
              <w:rPr>
                <w:color w:val="auto"/>
              </w:rPr>
            </w:pPr>
            <w:r>
              <w:t>19mm Height Transverse Fins</w:t>
            </w:r>
          </w:p>
        </w:tc>
      </w:tr>
      <w:tr w:rsidR="002344EE" w14:paraId="3E86A810"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1EDBD" w14:textId="77777777" w:rsidR="002344EE" w:rsidRDefault="002344EE" w:rsidP="0077077C">
            <w:pPr>
              <w:pStyle w:val="Change"/>
            </w:pPr>
            <w:r>
              <w:t>Heatsink Pins</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A1E9D" w14:textId="77777777" w:rsidR="002344EE" w:rsidRPr="0077077C" w:rsidRDefault="002344EE" w:rsidP="0077077C">
            <w:pPr>
              <w:pStyle w:val="Change"/>
            </w:pPr>
            <w:r w:rsidRPr="0077077C">
              <w:t>32435</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5344B" w14:textId="77777777" w:rsidR="002344EE" w:rsidRDefault="002344EE" w:rsidP="0077077C">
            <w:pPr>
              <w:pStyle w:val="Change"/>
            </w:pPr>
            <w:r>
              <w:t>4</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3F11F" w14:textId="77777777" w:rsidR="002344EE" w:rsidRDefault="002344EE" w:rsidP="0077077C">
            <w:pPr>
              <w:pStyle w:val="Change"/>
            </w:pPr>
            <w:proofErr w:type="spellStart"/>
            <w:r>
              <w:t>Vicor</w:t>
            </w:r>
            <w:proofErr w:type="spellEnd"/>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5FDDD" w14:textId="53119A21" w:rsidR="002344EE" w:rsidRDefault="00545D17" w:rsidP="0077077C">
            <w:pPr>
              <w:pStyle w:val="Change"/>
              <w:rPr>
                <w:color w:val="1155CC"/>
                <w:u w:val="single"/>
              </w:rPr>
            </w:pPr>
            <w:hyperlink r:id="rId132"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8EBB1" w14:textId="77777777" w:rsidR="002344EE" w:rsidRDefault="002344EE" w:rsidP="0077077C">
            <w:pPr>
              <w:pStyle w:val="Change"/>
              <w:rPr>
                <w:color w:val="auto"/>
              </w:rPr>
            </w:pPr>
            <w:r>
              <w:t>Pins to fasten heatsink to board.</w:t>
            </w:r>
          </w:p>
        </w:tc>
      </w:tr>
    </w:tbl>
    <w:p w14:paraId="6047CB4D" w14:textId="4E41F822" w:rsidR="1A3C7829" w:rsidRDefault="68390017" w:rsidP="68390017">
      <w:pPr>
        <w:pStyle w:val="Heading3"/>
      </w:pPr>
      <w:r w:rsidRPr="68390017">
        <w:rPr>
          <w:rStyle w:val="Heading3Char"/>
        </w:rPr>
        <w:lastRenderedPageBreak/>
        <w:t>High Voltage Interlock Board</w:t>
      </w:r>
    </w:p>
    <w:p w14:paraId="32399DF3" w14:textId="0B7E54A7" w:rsidR="1A3C7829" w:rsidRDefault="5DFE75D5" w:rsidP="1A3C7829">
      <w:r>
        <w:t>The High Voltage Interlock Board is designed to accomplish the following tasks:</w:t>
      </w:r>
    </w:p>
    <w:p w14:paraId="70CA2FA5" w14:textId="7C452915" w:rsidR="1A3C7829" w:rsidRDefault="5DFE75D5" w:rsidP="2890F200">
      <w:pPr>
        <w:pStyle w:val="ListParagraph"/>
        <w:numPr>
          <w:ilvl w:val="0"/>
          <w:numId w:val="37"/>
        </w:numPr>
      </w:pPr>
      <w:r>
        <w:t>House the TSMP resistors</w:t>
      </w:r>
    </w:p>
    <w:p w14:paraId="0D6B1F03" w14:textId="1B77E1B1" w:rsidR="2AC21CA4" w:rsidRDefault="5DFE75D5" w:rsidP="2890F200">
      <w:pPr>
        <w:pStyle w:val="ListParagraph"/>
        <w:numPr>
          <w:ilvl w:val="0"/>
          <w:numId w:val="37"/>
        </w:numPr>
      </w:pPr>
      <w:r>
        <w:t>Fuse the input to the energy meter</w:t>
      </w:r>
    </w:p>
    <w:p w14:paraId="5331596C" w14:textId="0CEF195A" w:rsidR="2AC21CA4" w:rsidRDefault="5DFE75D5" w:rsidP="2890F200">
      <w:pPr>
        <w:pStyle w:val="ListParagraph"/>
        <w:numPr>
          <w:ilvl w:val="0"/>
          <w:numId w:val="37"/>
        </w:numPr>
      </w:pPr>
      <w:r>
        <w:t>Fuse the input to the IMD</w:t>
      </w:r>
    </w:p>
    <w:p w14:paraId="7BA5D9A6" w14:textId="4592CBC1" w:rsidR="26DD2362" w:rsidRDefault="5DFE75D5" w:rsidP="2890F200">
      <w:pPr>
        <w:pStyle w:val="ListParagraph"/>
        <w:numPr>
          <w:ilvl w:val="0"/>
          <w:numId w:val="37"/>
        </w:numPr>
      </w:pPr>
      <w:r>
        <w:t xml:space="preserve">Sense current across both </w:t>
      </w:r>
      <w:r w:rsidR="001C6FD6">
        <w:t>AIR’s</w:t>
      </w:r>
      <w:r>
        <w:t xml:space="preserve"> or a presence of voltage on the dry poles of the </w:t>
      </w:r>
      <w:proofErr w:type="spellStart"/>
      <w:r w:rsidR="001C6FD6">
        <w:t>AIR’s</w:t>
      </w:r>
      <w:r w:rsidR="6A4D5200">
        <w:t>s</w:t>
      </w:r>
      <w:proofErr w:type="spellEnd"/>
    </w:p>
    <w:p w14:paraId="2C23D2BE" w14:textId="239BB1EE" w:rsidR="2890F200" w:rsidRDefault="5DFE75D5" w:rsidP="2890F200">
      <w:pPr>
        <w:pStyle w:val="ListParagraph"/>
        <w:numPr>
          <w:ilvl w:val="0"/>
          <w:numId w:val="37"/>
        </w:numPr>
      </w:pPr>
      <w:r>
        <w:t>Control the TSAL</w:t>
      </w:r>
    </w:p>
    <w:p w14:paraId="1985C803" w14:textId="0E6FB00B" w:rsidR="2890F200" w:rsidRDefault="5DFE75D5" w:rsidP="2890F200">
      <w:pPr>
        <w:pStyle w:val="ListParagraph"/>
        <w:numPr>
          <w:ilvl w:val="0"/>
          <w:numId w:val="37"/>
        </w:numPr>
      </w:pPr>
      <w:r>
        <w:t>Control the Accumulator Indicator Light</w:t>
      </w:r>
    </w:p>
    <w:p w14:paraId="4DCBD837" w14:textId="64573A05" w:rsidR="2890F200" w:rsidRPr="00B56180" w:rsidRDefault="5DFE75D5" w:rsidP="2890F200">
      <w:pPr>
        <w:pStyle w:val="ListParagraph"/>
        <w:numPr>
          <w:ilvl w:val="0"/>
          <w:numId w:val="37"/>
        </w:numPr>
        <w:rPr>
          <w:strike/>
          <w:color w:val="FF0000"/>
        </w:rPr>
      </w:pPr>
      <w:r w:rsidRPr="00B56180">
        <w:rPr>
          <w:strike/>
          <w:color w:val="FF0000"/>
        </w:rPr>
        <w:t>Provide auxiliary output lights to indicate if either AIR has been closed</w:t>
      </w:r>
    </w:p>
    <w:p w14:paraId="087E85F5" w14:textId="3A87FB3E" w:rsidR="2890F200" w:rsidRDefault="2890F200" w:rsidP="2890F200"/>
    <w:p w14:paraId="21976FD8" w14:textId="24545871" w:rsidR="2890F200" w:rsidRDefault="5687635D" w:rsidP="00B56180">
      <w:pPr>
        <w:pStyle w:val="Change"/>
      </w:pPr>
      <w:r>
        <w:t xml:space="preserve">The board features detection between three points across the poles of the </w:t>
      </w:r>
      <w:r w:rsidR="001C6FD6">
        <w:t>AIR’s</w:t>
      </w:r>
      <w:r>
        <w:t xml:space="preserve"> to determine if either AIR is shut, or if there is HV present across the AIR poles. Based on that, the circuit provides a switched ground output for the accumulator indicator light,</w:t>
      </w:r>
      <w:r w:rsidR="00B56180">
        <w:t xml:space="preserve"> and </w:t>
      </w:r>
      <w:r>
        <w:t>the TSAL green and red light</w:t>
      </w:r>
      <w:r w:rsidR="00B56180">
        <w:t>s</w:t>
      </w:r>
      <w:r w:rsidR="00094652">
        <w:t>. A schematic is included below.</w:t>
      </w:r>
      <w:r w:rsidR="00B56180">
        <w:t xml:space="preserve"> The AIR- Sense and AIR+ Sense circuits are no longer used. Only the HV+ DRY to HV- DRY </w:t>
      </w:r>
      <w:r w:rsidR="00D248EB">
        <w:t>circuit is used to detect HV present.</w:t>
      </w:r>
    </w:p>
    <w:p w14:paraId="0C083D35" w14:textId="77777777" w:rsidR="00094652" w:rsidRDefault="00094652" w:rsidP="2890F200"/>
    <w:p w14:paraId="55A857AB" w14:textId="3B5A0DF5" w:rsidR="00094652" w:rsidRDefault="001528F3" w:rsidP="00094652">
      <w:pPr>
        <w:keepNext/>
      </w:pPr>
      <w:r w:rsidRPr="001528F3">
        <w:rPr>
          <w:noProof/>
        </w:rPr>
        <w:drawing>
          <wp:inline distT="0" distB="0" distL="0" distR="0" wp14:anchorId="0738310F" wp14:editId="0D1FF43A">
            <wp:extent cx="5943600" cy="4008120"/>
            <wp:effectExtent l="0" t="0" r="0" b="5080"/>
            <wp:docPr id="170224964" name="Picture 17022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008120"/>
                    </a:xfrm>
                    <a:prstGeom prst="rect">
                      <a:avLst/>
                    </a:prstGeom>
                  </pic:spPr>
                </pic:pic>
              </a:graphicData>
            </a:graphic>
          </wp:inline>
        </w:drawing>
      </w:r>
    </w:p>
    <w:p w14:paraId="77B81935" w14:textId="6F46CDAE" w:rsidR="2890F200" w:rsidRPr="001528F3" w:rsidRDefault="00094652" w:rsidP="00094652">
      <w:pPr>
        <w:pStyle w:val="Caption"/>
        <w:rPr>
          <w:color w:val="FF0000"/>
        </w:rPr>
      </w:pPr>
      <w:bookmarkStart w:id="407" w:name="_Toc535246949"/>
      <w:bookmarkStart w:id="408" w:name="_Toc535248191"/>
      <w:bookmarkStart w:id="409" w:name="_Toc535248955"/>
      <w:bookmarkStart w:id="410" w:name="_Toc535249117"/>
      <w:bookmarkStart w:id="411" w:name="_Toc8806360"/>
      <w:r w:rsidRPr="001528F3">
        <w:rPr>
          <w:color w:val="FF0000"/>
        </w:rPr>
        <w:t xml:space="preserve">Figure </w:t>
      </w:r>
      <w:r w:rsidRPr="001528F3">
        <w:rPr>
          <w:color w:val="FF0000"/>
        </w:rPr>
        <w:fldChar w:fldCharType="begin"/>
      </w:r>
      <w:r w:rsidRPr="001528F3">
        <w:rPr>
          <w:color w:val="FF0000"/>
        </w:rPr>
        <w:instrText xml:space="preserve"> STYLEREF 1 \s </w:instrText>
      </w:r>
      <w:r w:rsidRPr="001528F3">
        <w:rPr>
          <w:color w:val="FF0000"/>
        </w:rPr>
        <w:fldChar w:fldCharType="separate"/>
      </w:r>
      <w:r w:rsidR="0013073A">
        <w:rPr>
          <w:noProof/>
          <w:color w:val="FF0000"/>
        </w:rPr>
        <w:t>7</w:t>
      </w:r>
      <w:r w:rsidRPr="001528F3">
        <w:rPr>
          <w:color w:val="FF0000"/>
        </w:rPr>
        <w:fldChar w:fldCharType="end"/>
      </w:r>
      <w:r w:rsidRPr="001528F3">
        <w:rPr>
          <w:color w:val="FF0000"/>
        </w:rPr>
        <w:noBreakHyphen/>
      </w:r>
      <w:r w:rsidRPr="001528F3">
        <w:rPr>
          <w:color w:val="FF0000"/>
        </w:rPr>
        <w:fldChar w:fldCharType="begin"/>
      </w:r>
      <w:r w:rsidRPr="001528F3">
        <w:rPr>
          <w:color w:val="FF0000"/>
        </w:rPr>
        <w:instrText xml:space="preserve"> SEQ Figure \* ARABIC \s 1 </w:instrText>
      </w:r>
      <w:r w:rsidRPr="001528F3">
        <w:rPr>
          <w:color w:val="FF0000"/>
        </w:rPr>
        <w:fldChar w:fldCharType="separate"/>
      </w:r>
      <w:r w:rsidR="0013073A">
        <w:rPr>
          <w:noProof/>
          <w:color w:val="FF0000"/>
        </w:rPr>
        <w:t>6</w:t>
      </w:r>
      <w:r w:rsidRPr="001528F3">
        <w:rPr>
          <w:color w:val="FF0000"/>
        </w:rPr>
        <w:fldChar w:fldCharType="end"/>
      </w:r>
      <w:r w:rsidRPr="001528F3">
        <w:rPr>
          <w:color w:val="FF0000"/>
        </w:rPr>
        <w:t xml:space="preserve"> - HVIB Circuit Schematic</w:t>
      </w:r>
      <w:bookmarkEnd w:id="407"/>
      <w:bookmarkEnd w:id="408"/>
      <w:bookmarkEnd w:id="409"/>
      <w:bookmarkEnd w:id="410"/>
      <w:bookmarkEnd w:id="411"/>
    </w:p>
    <w:p w14:paraId="21708964" w14:textId="676E3F10" w:rsidR="68390017" w:rsidRDefault="68390017" w:rsidP="68390017"/>
    <w:p w14:paraId="5B3A278D" w14:textId="77777777" w:rsidR="00094652" w:rsidRDefault="68390017" w:rsidP="00094652">
      <w:pPr>
        <w:keepNext/>
      </w:pPr>
      <w:r>
        <w:rPr>
          <w:noProof/>
          <w:lang w:val="en-CA" w:eastAsia="en-CA"/>
        </w:rPr>
        <w:lastRenderedPageBreak/>
        <w:drawing>
          <wp:inline distT="0" distB="0" distL="0" distR="0" wp14:anchorId="6D45DE68" wp14:editId="266049DE">
            <wp:extent cx="6178990" cy="3010277"/>
            <wp:effectExtent l="0" t="0" r="0" b="0"/>
            <wp:docPr id="46844827" name="Picture 4684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178990" cy="3010277"/>
                    </a:xfrm>
                    <a:prstGeom prst="rect">
                      <a:avLst/>
                    </a:prstGeom>
                  </pic:spPr>
                </pic:pic>
              </a:graphicData>
            </a:graphic>
          </wp:inline>
        </w:drawing>
      </w:r>
    </w:p>
    <w:p w14:paraId="2FBEE1DF" w14:textId="4AD18E58" w:rsidR="68390017" w:rsidRDefault="00094652" w:rsidP="00094652">
      <w:pPr>
        <w:pStyle w:val="Caption"/>
      </w:pPr>
      <w:bookmarkStart w:id="412" w:name="_Toc535246950"/>
      <w:bookmarkStart w:id="413" w:name="_Toc535248192"/>
      <w:bookmarkStart w:id="414" w:name="_Toc535248956"/>
      <w:bookmarkStart w:id="415" w:name="_Toc535249118"/>
      <w:bookmarkStart w:id="416" w:name="_Toc8806361"/>
      <w:r>
        <w:t xml:space="preserve">Figure </w:t>
      </w:r>
      <w:r>
        <w:fldChar w:fldCharType="begin"/>
      </w:r>
      <w:r>
        <w:rPr>
          <w:noProof/>
        </w:rPr>
        <w:instrText xml:space="preserve"> STYLEREF 1 \s </w:instrText>
      </w:r>
      <w:r>
        <w:fldChar w:fldCharType="separate"/>
      </w:r>
      <w:r w:rsidR="0013073A">
        <w:rPr>
          <w:noProof/>
        </w:rPr>
        <w:t>7</w:t>
      </w:r>
      <w:r>
        <w:fldChar w:fldCharType="end"/>
      </w:r>
      <w:r>
        <w:noBreakHyphen/>
      </w:r>
      <w:r>
        <w:fldChar w:fldCharType="begin"/>
      </w:r>
      <w:r>
        <w:rPr>
          <w:noProof/>
        </w:rPr>
        <w:instrText xml:space="preserve"> SEQ Figure \* ARABIC \s 1 </w:instrText>
      </w:r>
      <w:r>
        <w:fldChar w:fldCharType="separate"/>
      </w:r>
      <w:r w:rsidR="0013073A">
        <w:rPr>
          <w:noProof/>
        </w:rPr>
        <w:t>7</w:t>
      </w:r>
      <w:r>
        <w:fldChar w:fldCharType="end"/>
      </w:r>
      <w:r>
        <w:t xml:space="preserve"> - HVIB PCB Layout</w:t>
      </w:r>
      <w:bookmarkEnd w:id="412"/>
      <w:bookmarkEnd w:id="413"/>
      <w:bookmarkEnd w:id="414"/>
      <w:bookmarkEnd w:id="415"/>
      <w:bookmarkEnd w:id="416"/>
    </w:p>
    <w:p w14:paraId="52BF0D49" w14:textId="0D1C56FD" w:rsidR="68390017" w:rsidRDefault="68390017">
      <w:r>
        <w:t>Bill of materials listed below:</w:t>
      </w:r>
    </w:p>
    <w:tbl>
      <w:tblPr>
        <w:tblStyle w:val="TableGrid"/>
        <w:tblW w:w="0" w:type="auto"/>
        <w:tblLook w:val="06A0" w:firstRow="1" w:lastRow="0" w:firstColumn="1" w:lastColumn="0" w:noHBand="1" w:noVBand="1"/>
      </w:tblPr>
      <w:tblGrid>
        <w:gridCol w:w="1445"/>
        <w:gridCol w:w="2244"/>
        <w:gridCol w:w="1862"/>
        <w:gridCol w:w="561"/>
        <w:gridCol w:w="2037"/>
        <w:gridCol w:w="1201"/>
      </w:tblGrid>
      <w:tr w:rsidR="68390017" w14:paraId="57B2DFBF" w14:textId="77777777" w:rsidTr="5DFE75D5">
        <w:tc>
          <w:tcPr>
            <w:tcW w:w="1725" w:type="dxa"/>
          </w:tcPr>
          <w:p w14:paraId="6D704666" w14:textId="793DA4D9" w:rsidR="68390017" w:rsidRDefault="68390017">
            <w:r>
              <w:t>Name</w:t>
            </w:r>
          </w:p>
        </w:tc>
        <w:tc>
          <w:tcPr>
            <w:tcW w:w="1425" w:type="dxa"/>
          </w:tcPr>
          <w:p w14:paraId="2CC154B1" w14:textId="4F514B40" w:rsidR="68390017" w:rsidRDefault="68390017">
            <w:r>
              <w:t>Part</w:t>
            </w:r>
          </w:p>
        </w:tc>
        <w:tc>
          <w:tcPr>
            <w:tcW w:w="2040" w:type="dxa"/>
          </w:tcPr>
          <w:p w14:paraId="2C655003" w14:textId="7183AB81" w:rsidR="68390017" w:rsidRDefault="68390017">
            <w:r>
              <w:t>Manufacturer</w:t>
            </w:r>
          </w:p>
        </w:tc>
        <w:tc>
          <w:tcPr>
            <w:tcW w:w="435" w:type="dxa"/>
          </w:tcPr>
          <w:p w14:paraId="25C2429F" w14:textId="3A1CE798" w:rsidR="68390017" w:rsidRDefault="68390017">
            <w:r>
              <w:t>Qty</w:t>
            </w:r>
          </w:p>
        </w:tc>
        <w:tc>
          <w:tcPr>
            <w:tcW w:w="2715" w:type="dxa"/>
          </w:tcPr>
          <w:p w14:paraId="73FF4528" w14:textId="04FB77D4" w:rsidR="68390017" w:rsidRDefault="68390017">
            <w:r>
              <w:t>Comments</w:t>
            </w:r>
          </w:p>
        </w:tc>
        <w:tc>
          <w:tcPr>
            <w:tcW w:w="1173" w:type="dxa"/>
          </w:tcPr>
          <w:p w14:paraId="31878835" w14:textId="5F88484F" w:rsidR="68390017" w:rsidRDefault="68390017">
            <w:r>
              <w:t>Link</w:t>
            </w:r>
          </w:p>
        </w:tc>
      </w:tr>
      <w:tr w:rsidR="68390017" w14:paraId="490E6EB7" w14:textId="77777777" w:rsidTr="5DFE75D5">
        <w:tc>
          <w:tcPr>
            <w:tcW w:w="1725" w:type="dxa"/>
          </w:tcPr>
          <w:p w14:paraId="71C2B413" w14:textId="100E2F89" w:rsidR="68390017" w:rsidRDefault="68390017">
            <w:proofErr w:type="spellStart"/>
            <w:r>
              <w:t>Opto</w:t>
            </w:r>
            <w:proofErr w:type="spellEnd"/>
            <w:r>
              <w:t xml:space="preserve"> Isolator</w:t>
            </w:r>
          </w:p>
        </w:tc>
        <w:tc>
          <w:tcPr>
            <w:tcW w:w="1425" w:type="dxa"/>
          </w:tcPr>
          <w:p w14:paraId="4CBD4D98" w14:textId="1B9570F3" w:rsidR="68390017" w:rsidRDefault="68390017">
            <w:r>
              <w:t>OPI7002</w:t>
            </w:r>
          </w:p>
        </w:tc>
        <w:tc>
          <w:tcPr>
            <w:tcW w:w="2040" w:type="dxa"/>
          </w:tcPr>
          <w:p w14:paraId="6C6A97DA" w14:textId="546472E5" w:rsidR="68390017" w:rsidRDefault="68390017">
            <w:r>
              <w:t>TT Electronics</w:t>
            </w:r>
          </w:p>
        </w:tc>
        <w:tc>
          <w:tcPr>
            <w:tcW w:w="435" w:type="dxa"/>
          </w:tcPr>
          <w:p w14:paraId="59EAD9CC" w14:textId="62D93EF3" w:rsidR="68390017" w:rsidRDefault="68390017">
            <w:r>
              <w:t>2</w:t>
            </w:r>
          </w:p>
        </w:tc>
        <w:tc>
          <w:tcPr>
            <w:tcW w:w="2715" w:type="dxa"/>
          </w:tcPr>
          <w:p w14:paraId="2A9E6602" w14:textId="32AB51AF" w:rsidR="68390017" w:rsidRDefault="68390017">
            <w:r>
              <w:t>6000VDC Isolation</w:t>
            </w:r>
          </w:p>
        </w:tc>
        <w:tc>
          <w:tcPr>
            <w:tcW w:w="1173" w:type="dxa"/>
          </w:tcPr>
          <w:p w14:paraId="4FFF1D85" w14:textId="28A73461" w:rsidR="68390017" w:rsidRDefault="00545D17">
            <w:hyperlink r:id="rId135">
              <w:r w:rsidR="68390017" w:rsidRPr="68390017">
                <w:rPr>
                  <w:rStyle w:val="Hyperlink"/>
                </w:rPr>
                <w:t>Datasheet</w:t>
              </w:r>
            </w:hyperlink>
          </w:p>
        </w:tc>
      </w:tr>
      <w:tr w:rsidR="68390017" w14:paraId="2EE27040" w14:textId="77777777" w:rsidTr="5DFE75D5">
        <w:tc>
          <w:tcPr>
            <w:tcW w:w="1725" w:type="dxa"/>
          </w:tcPr>
          <w:p w14:paraId="3E9E2044" w14:textId="395F1EE5" w:rsidR="68390017" w:rsidRDefault="68390017">
            <w:r>
              <w:t>HV Terminal</w:t>
            </w:r>
          </w:p>
        </w:tc>
        <w:tc>
          <w:tcPr>
            <w:tcW w:w="1425" w:type="dxa"/>
          </w:tcPr>
          <w:p w14:paraId="013D9F8C" w14:textId="56C669A8" w:rsidR="68390017" w:rsidRDefault="68390017">
            <w:r>
              <w:t>282838-2</w:t>
            </w:r>
          </w:p>
        </w:tc>
        <w:tc>
          <w:tcPr>
            <w:tcW w:w="2040" w:type="dxa"/>
          </w:tcPr>
          <w:p w14:paraId="4FE8C06C" w14:textId="458E16EA" w:rsidR="68390017" w:rsidRDefault="68390017">
            <w:r>
              <w:t>TE Connectivity</w:t>
            </w:r>
          </w:p>
        </w:tc>
        <w:tc>
          <w:tcPr>
            <w:tcW w:w="435" w:type="dxa"/>
          </w:tcPr>
          <w:p w14:paraId="340673DB" w14:textId="7D35F475" w:rsidR="68390017" w:rsidRDefault="68390017">
            <w:r>
              <w:t>2</w:t>
            </w:r>
          </w:p>
        </w:tc>
        <w:tc>
          <w:tcPr>
            <w:tcW w:w="2715" w:type="dxa"/>
          </w:tcPr>
          <w:p w14:paraId="033990AD" w14:textId="139D6924" w:rsidR="68390017" w:rsidRDefault="68390017">
            <w:r>
              <w:t>13.5A, 600V</w:t>
            </w:r>
          </w:p>
        </w:tc>
        <w:tc>
          <w:tcPr>
            <w:tcW w:w="1173" w:type="dxa"/>
          </w:tcPr>
          <w:p w14:paraId="5E5C75EF" w14:textId="31912D74" w:rsidR="68390017" w:rsidRDefault="00545D17">
            <w:hyperlink r:id="rId136">
              <w:r w:rsidR="68390017" w:rsidRPr="68390017">
                <w:rPr>
                  <w:rStyle w:val="Hyperlink"/>
                </w:rPr>
                <w:t>Datasheet</w:t>
              </w:r>
            </w:hyperlink>
          </w:p>
        </w:tc>
      </w:tr>
      <w:tr w:rsidR="68390017" w14:paraId="6809AEA0" w14:textId="77777777" w:rsidTr="5DFE75D5">
        <w:tc>
          <w:tcPr>
            <w:tcW w:w="1725" w:type="dxa"/>
          </w:tcPr>
          <w:p w14:paraId="701F18CC" w14:textId="4578E52C" w:rsidR="68390017" w:rsidRDefault="5DFE75D5" w:rsidP="68390017">
            <w:r>
              <w:t>TSMP Resistor</w:t>
            </w:r>
          </w:p>
        </w:tc>
        <w:tc>
          <w:tcPr>
            <w:tcW w:w="1425" w:type="dxa"/>
          </w:tcPr>
          <w:p w14:paraId="4EE01712" w14:textId="24A1A4BB" w:rsidR="68390017" w:rsidRDefault="5DFE75D5" w:rsidP="68390017">
            <w:r>
              <w:t>CRCW201015K0FKEF</w:t>
            </w:r>
          </w:p>
        </w:tc>
        <w:tc>
          <w:tcPr>
            <w:tcW w:w="2040" w:type="dxa"/>
          </w:tcPr>
          <w:p w14:paraId="0A62ECE9" w14:textId="7389DF1D" w:rsidR="68390017" w:rsidRDefault="5DFE75D5" w:rsidP="68390017">
            <w:r>
              <w:t>Vishay Dale</w:t>
            </w:r>
          </w:p>
        </w:tc>
        <w:tc>
          <w:tcPr>
            <w:tcW w:w="435" w:type="dxa"/>
          </w:tcPr>
          <w:p w14:paraId="688BA9A3" w14:textId="2FA4C3EC" w:rsidR="68390017" w:rsidRDefault="5DFE75D5" w:rsidP="68390017">
            <w:r>
              <w:t>2</w:t>
            </w:r>
          </w:p>
        </w:tc>
        <w:tc>
          <w:tcPr>
            <w:tcW w:w="2715" w:type="dxa"/>
          </w:tcPr>
          <w:p w14:paraId="6E774EA5" w14:textId="15D13B94" w:rsidR="68390017" w:rsidRDefault="5DFE75D5" w:rsidP="68390017">
            <w:r>
              <w:t>15kohm, 2010 package</w:t>
            </w:r>
          </w:p>
        </w:tc>
        <w:tc>
          <w:tcPr>
            <w:tcW w:w="1173" w:type="dxa"/>
          </w:tcPr>
          <w:p w14:paraId="623CD9E7" w14:textId="2989882B" w:rsidR="68390017" w:rsidRDefault="00545D17" w:rsidP="68390017">
            <w:hyperlink r:id="rId137">
              <w:r w:rsidR="5DFE75D5" w:rsidRPr="5DFE75D5">
                <w:rPr>
                  <w:rStyle w:val="Hyperlink"/>
                  <w:rFonts w:ascii="Calibri Light" w:eastAsia="Calibri Light" w:hAnsi="Calibri Light" w:cs="Calibri Light"/>
                </w:rPr>
                <w:t>Datasheet</w:t>
              </w:r>
            </w:hyperlink>
          </w:p>
          <w:p w14:paraId="7D17B3A5" w14:textId="0B33547C" w:rsidR="68390017" w:rsidRDefault="68390017" w:rsidP="68390017">
            <w:pPr>
              <w:rPr>
                <w:rFonts w:ascii="Calibri Light" w:eastAsia="Calibri Light" w:hAnsi="Calibri Light" w:cs="Calibri Light"/>
              </w:rPr>
            </w:pPr>
          </w:p>
        </w:tc>
      </w:tr>
      <w:tr w:rsidR="68390017" w14:paraId="5A5A146A" w14:textId="77777777" w:rsidTr="5DFE75D5">
        <w:tc>
          <w:tcPr>
            <w:tcW w:w="1725" w:type="dxa"/>
          </w:tcPr>
          <w:p w14:paraId="05C88AA5" w14:textId="0A99E2F8" w:rsidR="68390017" w:rsidRDefault="68390017">
            <w:r>
              <w:t>200ohm Resistor</w:t>
            </w:r>
          </w:p>
        </w:tc>
        <w:tc>
          <w:tcPr>
            <w:tcW w:w="1425" w:type="dxa"/>
          </w:tcPr>
          <w:p w14:paraId="6AE4CE2B" w14:textId="01D79216" w:rsidR="68390017" w:rsidRDefault="68390017">
            <w:r>
              <w:t>RMCF2010JT200R</w:t>
            </w:r>
          </w:p>
        </w:tc>
        <w:tc>
          <w:tcPr>
            <w:tcW w:w="2040" w:type="dxa"/>
          </w:tcPr>
          <w:p w14:paraId="35D53F83" w14:textId="22D92C66" w:rsidR="68390017" w:rsidRDefault="68390017">
            <w:r>
              <w:t>Stackpole</w:t>
            </w:r>
          </w:p>
        </w:tc>
        <w:tc>
          <w:tcPr>
            <w:tcW w:w="435" w:type="dxa"/>
          </w:tcPr>
          <w:p w14:paraId="0D1D85D5" w14:textId="05B11D5B" w:rsidR="68390017" w:rsidRDefault="68390017">
            <w:r>
              <w:t>3</w:t>
            </w:r>
          </w:p>
        </w:tc>
        <w:tc>
          <w:tcPr>
            <w:tcW w:w="2715" w:type="dxa"/>
          </w:tcPr>
          <w:p w14:paraId="2EA412BB" w14:textId="576BB31C" w:rsidR="68390017" w:rsidRDefault="68390017">
            <w:r>
              <w:t>2010 Package</w:t>
            </w:r>
          </w:p>
        </w:tc>
        <w:tc>
          <w:tcPr>
            <w:tcW w:w="1173" w:type="dxa"/>
          </w:tcPr>
          <w:p w14:paraId="56C69889" w14:textId="1C39A8F9" w:rsidR="68390017" w:rsidRDefault="00545D17">
            <w:hyperlink r:id="rId138">
              <w:r w:rsidR="68390017" w:rsidRPr="68390017">
                <w:rPr>
                  <w:rStyle w:val="Hyperlink"/>
                </w:rPr>
                <w:t>Datasheet</w:t>
              </w:r>
            </w:hyperlink>
          </w:p>
        </w:tc>
      </w:tr>
      <w:tr w:rsidR="68390017" w14:paraId="10F2C92E" w14:textId="77777777" w:rsidTr="5DFE75D5">
        <w:tc>
          <w:tcPr>
            <w:tcW w:w="1725" w:type="dxa"/>
          </w:tcPr>
          <w:p w14:paraId="4B3EE98F" w14:textId="290446F5" w:rsidR="68390017" w:rsidRDefault="68390017">
            <w:r>
              <w:t>Current Regulator</w:t>
            </w:r>
          </w:p>
        </w:tc>
        <w:tc>
          <w:tcPr>
            <w:tcW w:w="1425" w:type="dxa"/>
          </w:tcPr>
          <w:p w14:paraId="0F3B15E5" w14:textId="04635250" w:rsidR="68390017" w:rsidRDefault="68390017">
            <w:r>
              <w:t>IXCY10M90S</w:t>
            </w:r>
          </w:p>
        </w:tc>
        <w:tc>
          <w:tcPr>
            <w:tcW w:w="2040" w:type="dxa"/>
          </w:tcPr>
          <w:p w14:paraId="22436490" w14:textId="47223000" w:rsidR="68390017" w:rsidRDefault="68390017">
            <w:r>
              <w:t>IXYS</w:t>
            </w:r>
          </w:p>
        </w:tc>
        <w:tc>
          <w:tcPr>
            <w:tcW w:w="435" w:type="dxa"/>
          </w:tcPr>
          <w:p w14:paraId="1E5D6CFE" w14:textId="2921FF6C" w:rsidR="68390017" w:rsidRDefault="68390017">
            <w:r>
              <w:t>3</w:t>
            </w:r>
          </w:p>
        </w:tc>
        <w:tc>
          <w:tcPr>
            <w:tcW w:w="2715" w:type="dxa"/>
          </w:tcPr>
          <w:p w14:paraId="1B4056AC" w14:textId="0EE34EE3" w:rsidR="68390017" w:rsidRDefault="68390017">
            <w:r>
              <w:t>900V, 100mA rating</w:t>
            </w:r>
          </w:p>
        </w:tc>
        <w:tc>
          <w:tcPr>
            <w:tcW w:w="1173" w:type="dxa"/>
          </w:tcPr>
          <w:p w14:paraId="05DD4EBA" w14:textId="6B1419A4" w:rsidR="68390017" w:rsidRDefault="00545D17">
            <w:hyperlink r:id="rId139">
              <w:r w:rsidR="68390017" w:rsidRPr="68390017">
                <w:rPr>
                  <w:rStyle w:val="Hyperlink"/>
                </w:rPr>
                <w:t>Datasheet</w:t>
              </w:r>
            </w:hyperlink>
          </w:p>
        </w:tc>
      </w:tr>
      <w:tr w:rsidR="68390017" w14:paraId="5D5B12F3" w14:textId="77777777" w:rsidTr="5DFE75D5">
        <w:tc>
          <w:tcPr>
            <w:tcW w:w="1725" w:type="dxa"/>
          </w:tcPr>
          <w:p w14:paraId="218DEE1F" w14:textId="266746E8" w:rsidR="68390017" w:rsidRDefault="68390017">
            <w:r>
              <w:t>LV Terminal</w:t>
            </w:r>
          </w:p>
        </w:tc>
        <w:tc>
          <w:tcPr>
            <w:tcW w:w="1425" w:type="dxa"/>
          </w:tcPr>
          <w:p w14:paraId="722F03B3" w14:textId="432A271C" w:rsidR="68390017" w:rsidRDefault="68390017">
            <w:r>
              <w:t>1725724</w:t>
            </w:r>
          </w:p>
        </w:tc>
        <w:tc>
          <w:tcPr>
            <w:tcW w:w="2040" w:type="dxa"/>
          </w:tcPr>
          <w:p w14:paraId="07931F7F" w14:textId="7F55D6D3" w:rsidR="68390017" w:rsidRDefault="68390017">
            <w:r>
              <w:t>Phoenix</w:t>
            </w:r>
          </w:p>
        </w:tc>
        <w:tc>
          <w:tcPr>
            <w:tcW w:w="435" w:type="dxa"/>
          </w:tcPr>
          <w:p w14:paraId="57AB34A5" w14:textId="5BD2F3EC" w:rsidR="68390017" w:rsidRDefault="68390017">
            <w:r>
              <w:t>1</w:t>
            </w:r>
          </w:p>
        </w:tc>
        <w:tc>
          <w:tcPr>
            <w:tcW w:w="2715" w:type="dxa"/>
          </w:tcPr>
          <w:p w14:paraId="6E662EA5" w14:textId="624B41CB" w:rsidR="68390017" w:rsidRDefault="68390017">
            <w:r>
              <w:t xml:space="preserve">9 </w:t>
            </w:r>
            <w:proofErr w:type="spellStart"/>
            <w:r>
              <w:t>Posn</w:t>
            </w:r>
            <w:proofErr w:type="spellEnd"/>
            <w:r>
              <w:t>, 2.54mm Pitch, 6A</w:t>
            </w:r>
          </w:p>
        </w:tc>
        <w:tc>
          <w:tcPr>
            <w:tcW w:w="1173" w:type="dxa"/>
          </w:tcPr>
          <w:p w14:paraId="2A4A31B1" w14:textId="7D28A9D3" w:rsidR="68390017" w:rsidRDefault="00545D17">
            <w:hyperlink r:id="rId140">
              <w:r w:rsidR="68390017" w:rsidRPr="68390017">
                <w:rPr>
                  <w:rStyle w:val="Hyperlink"/>
                </w:rPr>
                <w:t>Datasheet</w:t>
              </w:r>
            </w:hyperlink>
          </w:p>
        </w:tc>
      </w:tr>
      <w:tr w:rsidR="68390017" w14:paraId="6BFB6CA6" w14:textId="77777777" w:rsidTr="5DFE75D5">
        <w:tc>
          <w:tcPr>
            <w:tcW w:w="1725" w:type="dxa"/>
          </w:tcPr>
          <w:p w14:paraId="016CB122" w14:textId="53031A2A" w:rsidR="68390017" w:rsidRDefault="68390017">
            <w:r>
              <w:t>NCH M</w:t>
            </w:r>
            <w:r w:rsidR="0027327C">
              <w:t>OSFET</w:t>
            </w:r>
          </w:p>
        </w:tc>
        <w:tc>
          <w:tcPr>
            <w:tcW w:w="1425" w:type="dxa"/>
          </w:tcPr>
          <w:p w14:paraId="007323E5" w14:textId="2D8246B2" w:rsidR="68390017" w:rsidRDefault="68390017">
            <w:r>
              <w:t>PHP18NQ11T,127</w:t>
            </w:r>
          </w:p>
        </w:tc>
        <w:tc>
          <w:tcPr>
            <w:tcW w:w="2040" w:type="dxa"/>
          </w:tcPr>
          <w:p w14:paraId="3E701084" w14:textId="3EFC33A3" w:rsidR="68390017" w:rsidRDefault="68390017">
            <w:proofErr w:type="spellStart"/>
            <w:r>
              <w:t>Nexperia</w:t>
            </w:r>
            <w:proofErr w:type="spellEnd"/>
            <w:r>
              <w:t xml:space="preserve"> USA, Inc</w:t>
            </w:r>
          </w:p>
        </w:tc>
        <w:tc>
          <w:tcPr>
            <w:tcW w:w="435" w:type="dxa"/>
          </w:tcPr>
          <w:p w14:paraId="5725D0BA" w14:textId="706B748D" w:rsidR="68390017" w:rsidRDefault="68390017">
            <w:r>
              <w:t>7</w:t>
            </w:r>
          </w:p>
        </w:tc>
        <w:tc>
          <w:tcPr>
            <w:tcW w:w="2715" w:type="dxa"/>
          </w:tcPr>
          <w:p w14:paraId="35EBECF3" w14:textId="2864F45D" w:rsidR="68390017" w:rsidRDefault="68390017">
            <w:r>
              <w:t>10A Id, 200V</w:t>
            </w:r>
          </w:p>
        </w:tc>
        <w:tc>
          <w:tcPr>
            <w:tcW w:w="1173" w:type="dxa"/>
          </w:tcPr>
          <w:p w14:paraId="39C7B17A" w14:textId="1C081098" w:rsidR="68390017" w:rsidRDefault="00545D17">
            <w:hyperlink r:id="rId141">
              <w:r w:rsidR="68390017" w:rsidRPr="68390017">
                <w:rPr>
                  <w:rStyle w:val="Hyperlink"/>
                </w:rPr>
                <w:t>Datasheet</w:t>
              </w:r>
            </w:hyperlink>
          </w:p>
        </w:tc>
      </w:tr>
      <w:tr w:rsidR="68390017" w14:paraId="200BC847" w14:textId="77777777" w:rsidTr="5DFE75D5">
        <w:tc>
          <w:tcPr>
            <w:tcW w:w="1725" w:type="dxa"/>
          </w:tcPr>
          <w:p w14:paraId="60596C14" w14:textId="3D3D2DE6" w:rsidR="68390017" w:rsidRDefault="68390017">
            <w:r>
              <w:t>M</w:t>
            </w:r>
            <w:r w:rsidR="0027327C">
              <w:t>OSFET</w:t>
            </w:r>
            <w:r>
              <w:t xml:space="preserve"> Heatsink</w:t>
            </w:r>
          </w:p>
        </w:tc>
        <w:tc>
          <w:tcPr>
            <w:tcW w:w="1425" w:type="dxa"/>
          </w:tcPr>
          <w:p w14:paraId="27693A66" w14:textId="3B678C3E" w:rsidR="68390017" w:rsidRDefault="68390017">
            <w:r>
              <w:t>V7236A1</w:t>
            </w:r>
          </w:p>
        </w:tc>
        <w:tc>
          <w:tcPr>
            <w:tcW w:w="2040" w:type="dxa"/>
          </w:tcPr>
          <w:p w14:paraId="7C9600AF" w14:textId="7FBF0C16" w:rsidR="68390017" w:rsidRDefault="68390017">
            <w:proofErr w:type="spellStart"/>
            <w:r>
              <w:t>Assmann</w:t>
            </w:r>
            <w:proofErr w:type="spellEnd"/>
          </w:p>
        </w:tc>
        <w:tc>
          <w:tcPr>
            <w:tcW w:w="435" w:type="dxa"/>
          </w:tcPr>
          <w:p w14:paraId="1E1D0CE6" w14:textId="0ADD0935" w:rsidR="68390017" w:rsidRDefault="68390017">
            <w:r>
              <w:t>7</w:t>
            </w:r>
          </w:p>
        </w:tc>
        <w:tc>
          <w:tcPr>
            <w:tcW w:w="2715" w:type="dxa"/>
          </w:tcPr>
          <w:p w14:paraId="6C6D1E00" w14:textId="7A0CDEE1" w:rsidR="68390017" w:rsidRDefault="68390017">
            <w:r>
              <w:t xml:space="preserve">1.5W Power </w:t>
            </w:r>
            <w:proofErr w:type="spellStart"/>
            <w:r>
              <w:t>Dissapation</w:t>
            </w:r>
            <w:proofErr w:type="spellEnd"/>
          </w:p>
        </w:tc>
        <w:tc>
          <w:tcPr>
            <w:tcW w:w="1173" w:type="dxa"/>
          </w:tcPr>
          <w:p w14:paraId="3159E372" w14:textId="7C716451" w:rsidR="68390017" w:rsidRDefault="00545D17">
            <w:hyperlink r:id="rId142">
              <w:r w:rsidR="68390017" w:rsidRPr="68390017">
                <w:rPr>
                  <w:rStyle w:val="Hyperlink"/>
                </w:rPr>
                <w:t>Datasheet</w:t>
              </w:r>
            </w:hyperlink>
          </w:p>
        </w:tc>
      </w:tr>
      <w:tr w:rsidR="68390017" w14:paraId="39E4AF50" w14:textId="77777777" w:rsidTr="5DFE75D5">
        <w:tc>
          <w:tcPr>
            <w:tcW w:w="1725" w:type="dxa"/>
          </w:tcPr>
          <w:p w14:paraId="041C13FC" w14:textId="446F9F0C" w:rsidR="68390017" w:rsidRDefault="68390017">
            <w:r>
              <w:t>Thermal Pad</w:t>
            </w:r>
          </w:p>
        </w:tc>
        <w:tc>
          <w:tcPr>
            <w:tcW w:w="1425" w:type="dxa"/>
          </w:tcPr>
          <w:p w14:paraId="329E4BEC" w14:textId="2873EFBC" w:rsidR="68390017" w:rsidRDefault="68390017">
            <w:r>
              <w:t>SP400-0.009-00-58</w:t>
            </w:r>
          </w:p>
        </w:tc>
        <w:tc>
          <w:tcPr>
            <w:tcW w:w="2040" w:type="dxa"/>
          </w:tcPr>
          <w:p w14:paraId="4CF178A7" w14:textId="127587E4" w:rsidR="68390017" w:rsidRDefault="68390017">
            <w:r>
              <w:t>Bergquist</w:t>
            </w:r>
          </w:p>
        </w:tc>
        <w:tc>
          <w:tcPr>
            <w:tcW w:w="435" w:type="dxa"/>
          </w:tcPr>
          <w:p w14:paraId="0825A189" w14:textId="39FB5CFD" w:rsidR="68390017" w:rsidRDefault="68390017">
            <w:r>
              <w:t>7</w:t>
            </w:r>
          </w:p>
        </w:tc>
        <w:tc>
          <w:tcPr>
            <w:tcW w:w="2715" w:type="dxa"/>
          </w:tcPr>
          <w:p w14:paraId="04FB4FF0" w14:textId="4E268597" w:rsidR="68390017" w:rsidRDefault="68390017">
            <w:r>
              <w:t>TO-220 Thermal Pad</w:t>
            </w:r>
          </w:p>
        </w:tc>
        <w:tc>
          <w:tcPr>
            <w:tcW w:w="1173" w:type="dxa"/>
          </w:tcPr>
          <w:p w14:paraId="450364AE" w14:textId="2522741C" w:rsidR="68390017" w:rsidRDefault="00545D17">
            <w:hyperlink r:id="rId143">
              <w:r w:rsidR="68390017" w:rsidRPr="68390017">
                <w:rPr>
                  <w:rStyle w:val="Hyperlink"/>
                </w:rPr>
                <w:t>Datasheet</w:t>
              </w:r>
            </w:hyperlink>
          </w:p>
        </w:tc>
      </w:tr>
      <w:tr w:rsidR="68390017" w14:paraId="5BB1232B" w14:textId="77777777" w:rsidTr="5DFE75D5">
        <w:tc>
          <w:tcPr>
            <w:tcW w:w="1725" w:type="dxa"/>
          </w:tcPr>
          <w:p w14:paraId="60A3AA6A" w14:textId="581F8F3C" w:rsidR="68390017" w:rsidRDefault="68390017">
            <w:r>
              <w:t>Inverter Gate</w:t>
            </w:r>
          </w:p>
        </w:tc>
        <w:tc>
          <w:tcPr>
            <w:tcW w:w="1425" w:type="dxa"/>
          </w:tcPr>
          <w:p w14:paraId="2781422D" w14:textId="4FD2B597" w:rsidR="68390017" w:rsidRDefault="68390017">
            <w:r>
              <w:t>BU4SU69G2-TR</w:t>
            </w:r>
          </w:p>
        </w:tc>
        <w:tc>
          <w:tcPr>
            <w:tcW w:w="2040" w:type="dxa"/>
          </w:tcPr>
          <w:p w14:paraId="1039E6B2" w14:textId="503CE236" w:rsidR="68390017" w:rsidRDefault="68390017">
            <w:r>
              <w:t>Rohm Semiconductor</w:t>
            </w:r>
          </w:p>
        </w:tc>
        <w:tc>
          <w:tcPr>
            <w:tcW w:w="435" w:type="dxa"/>
          </w:tcPr>
          <w:p w14:paraId="161EE8D4" w14:textId="518EBAAB" w:rsidR="68390017" w:rsidRDefault="68390017">
            <w:r>
              <w:t>1</w:t>
            </w:r>
          </w:p>
        </w:tc>
        <w:tc>
          <w:tcPr>
            <w:tcW w:w="2715" w:type="dxa"/>
          </w:tcPr>
          <w:p w14:paraId="054BBD5B" w14:textId="18D6CE30" w:rsidR="68390017" w:rsidRDefault="68390017">
            <w:r>
              <w:t>3-16V supply</w:t>
            </w:r>
          </w:p>
        </w:tc>
        <w:tc>
          <w:tcPr>
            <w:tcW w:w="1173" w:type="dxa"/>
          </w:tcPr>
          <w:p w14:paraId="2CD0F41A" w14:textId="35CD133D" w:rsidR="68390017" w:rsidRDefault="00545D17">
            <w:hyperlink r:id="rId144">
              <w:r w:rsidR="68390017" w:rsidRPr="68390017">
                <w:rPr>
                  <w:rStyle w:val="Hyperlink"/>
                </w:rPr>
                <w:t>Datasheet</w:t>
              </w:r>
            </w:hyperlink>
          </w:p>
        </w:tc>
      </w:tr>
      <w:tr w:rsidR="68390017" w14:paraId="6238E0B1" w14:textId="77777777" w:rsidTr="5DFE75D5">
        <w:tc>
          <w:tcPr>
            <w:tcW w:w="1725" w:type="dxa"/>
          </w:tcPr>
          <w:p w14:paraId="279F642A" w14:textId="36729F5B" w:rsidR="68390017" w:rsidRDefault="68390017">
            <w:r>
              <w:t>Timer</w:t>
            </w:r>
          </w:p>
        </w:tc>
        <w:tc>
          <w:tcPr>
            <w:tcW w:w="1425" w:type="dxa"/>
          </w:tcPr>
          <w:p w14:paraId="65046FED" w14:textId="0E3D7E6D" w:rsidR="68390017" w:rsidRDefault="68390017">
            <w:r>
              <w:t>SE555P</w:t>
            </w:r>
          </w:p>
        </w:tc>
        <w:tc>
          <w:tcPr>
            <w:tcW w:w="2040" w:type="dxa"/>
          </w:tcPr>
          <w:p w14:paraId="548BBE4B" w14:textId="7595F1F2" w:rsidR="68390017" w:rsidRDefault="68390017">
            <w:r>
              <w:t>Texas Instruments</w:t>
            </w:r>
          </w:p>
        </w:tc>
        <w:tc>
          <w:tcPr>
            <w:tcW w:w="435" w:type="dxa"/>
          </w:tcPr>
          <w:p w14:paraId="4B82DA0A" w14:textId="5D5AECF9" w:rsidR="68390017" w:rsidRDefault="68390017">
            <w:r>
              <w:t>1</w:t>
            </w:r>
          </w:p>
        </w:tc>
        <w:tc>
          <w:tcPr>
            <w:tcW w:w="2715" w:type="dxa"/>
          </w:tcPr>
          <w:p w14:paraId="5B5199EA" w14:textId="783C6E6A" w:rsidR="68390017" w:rsidRDefault="68390017">
            <w:r>
              <w:t>555, 4.5 - 18V Supply</w:t>
            </w:r>
          </w:p>
        </w:tc>
        <w:tc>
          <w:tcPr>
            <w:tcW w:w="1173" w:type="dxa"/>
          </w:tcPr>
          <w:p w14:paraId="64CB0F0E" w14:textId="1767E66D" w:rsidR="68390017" w:rsidRDefault="00545D17">
            <w:hyperlink r:id="rId145">
              <w:r w:rsidR="68390017" w:rsidRPr="68390017">
                <w:rPr>
                  <w:rStyle w:val="Hyperlink"/>
                </w:rPr>
                <w:t>Datasheet</w:t>
              </w:r>
            </w:hyperlink>
          </w:p>
        </w:tc>
      </w:tr>
    </w:tbl>
    <w:p w14:paraId="34C092B3" w14:textId="525326E8" w:rsidR="68390017" w:rsidRDefault="68390017"/>
    <w:p w14:paraId="74148F44" w14:textId="6D0B76F7" w:rsidR="0CD50C6A" w:rsidRDefault="0CD50C6A" w:rsidP="0CD50C6A"/>
    <w:p w14:paraId="7FF148AA" w14:textId="77777777" w:rsidR="00A51984" w:rsidRDefault="00A51984" w:rsidP="00756D04">
      <w:pPr>
        <w:pStyle w:val="Heading1"/>
      </w:pPr>
      <w:bookmarkStart w:id="417" w:name="_Toc535256547"/>
      <w:bookmarkStart w:id="418" w:name="_Toc7368248"/>
      <w:r>
        <w:lastRenderedPageBreak/>
        <w:t>Appendix</w:t>
      </w:r>
      <w:bookmarkEnd w:id="417"/>
      <w:bookmarkEnd w:id="418"/>
    </w:p>
    <w:p w14:paraId="061DA504" w14:textId="77777777" w:rsidR="00A51984" w:rsidRDefault="00A51984" w:rsidP="00756D04">
      <w:pPr>
        <w:pStyle w:val="Heading2"/>
      </w:pPr>
      <w:bookmarkStart w:id="419" w:name="_Toc535256548"/>
      <w:bookmarkStart w:id="420" w:name="_Toc7368249"/>
      <w:r>
        <w:t>SDS (MSDS) of accumulator cell</w:t>
      </w:r>
      <w:bookmarkEnd w:id="419"/>
      <w:bookmarkEnd w:id="420"/>
    </w:p>
    <w:p w14:paraId="2D218F1E" w14:textId="456BFF28" w:rsidR="00492221" w:rsidRPr="00492221" w:rsidRDefault="00545D17" w:rsidP="00492221">
      <w:pPr>
        <w:pStyle w:val="Instructions"/>
      </w:pPr>
      <w:hyperlink r:id="rId146">
        <w:r w:rsidR="212488FE" w:rsidRPr="212488FE">
          <w:rPr>
            <w:rStyle w:val="Hyperlink"/>
          </w:rPr>
          <w:t>Link</w:t>
        </w:r>
      </w:hyperlink>
    </w:p>
    <w:sectPr w:rsidR="00492221" w:rsidRPr="00492221" w:rsidSect="00CA40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91610" w14:textId="77777777" w:rsidR="00545D17" w:rsidRDefault="00545D17" w:rsidP="00CA407B">
      <w:r>
        <w:separator/>
      </w:r>
    </w:p>
  </w:endnote>
  <w:endnote w:type="continuationSeparator" w:id="0">
    <w:p w14:paraId="24908E55" w14:textId="77777777" w:rsidR="00545D17" w:rsidRDefault="00545D17" w:rsidP="00CA407B">
      <w:r>
        <w:continuationSeparator/>
      </w:r>
    </w:p>
  </w:endnote>
  <w:endnote w:type="continuationNotice" w:id="1">
    <w:p w14:paraId="1B6FF5AC" w14:textId="77777777" w:rsidR="00545D17" w:rsidRDefault="00545D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ohit Hindi">
    <w:altName w:val="Yu Gothic"/>
    <w:charset w:val="80"/>
    <w:family w:val="auto"/>
    <w:pitch w:val="default"/>
  </w:font>
  <w:font w:name="Yu Mincho">
    <w:altName w:val="Yu Gothic"/>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48A43" w14:textId="77777777" w:rsidR="000E00AD" w:rsidRDefault="000E00A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47547" w14:textId="77777777" w:rsidR="00E729F8" w:rsidRDefault="00E729F8" w:rsidP="00CA407B">
    <w:pPr>
      <w:pStyle w:val="Footer"/>
      <w:tabs>
        <w:tab w:val="clear" w:pos="4680"/>
      </w:tabs>
    </w:pPr>
    <w:r>
      <w:t>2019 Formula Electric</w:t>
    </w:r>
    <w:r>
      <w:tab/>
    </w: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51</w:t>
    </w:r>
    <w:r>
      <w:rPr>
        <w:noProof/>
        <w:color w:val="2B579A"/>
        <w:shd w:val="clear" w:color="auto" w:fill="E6E6E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E6136" w14:textId="77777777" w:rsidR="00545D17" w:rsidRDefault="00545D17" w:rsidP="00CA407B">
      <w:r>
        <w:separator/>
      </w:r>
    </w:p>
  </w:footnote>
  <w:footnote w:type="continuationSeparator" w:id="0">
    <w:p w14:paraId="33EDBC73" w14:textId="77777777" w:rsidR="00545D17" w:rsidRDefault="00545D17" w:rsidP="00CA407B">
      <w:r>
        <w:continuationSeparator/>
      </w:r>
    </w:p>
  </w:footnote>
  <w:footnote w:type="continuationNotice" w:id="1">
    <w:p w14:paraId="771DF92A" w14:textId="77777777" w:rsidR="00545D17" w:rsidRDefault="00545D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A6183" w14:textId="77777777" w:rsidR="000E00AD" w:rsidRDefault="000E00AD" w:rsidP="00CA407B">
    <w:pPr>
      <w:ind w:left="1416" w:firstLine="708"/>
      <w:rPr>
        <w:b/>
        <w:sz w:val="28"/>
      </w:rPr>
    </w:pPr>
    <w:r>
      <w:rPr>
        <w:noProof/>
        <w:color w:val="2B579A"/>
        <w:shd w:val="clear" w:color="auto" w:fill="E6E6E6"/>
        <w:lang w:val="en-CA" w:eastAsia="en-CA"/>
      </w:rPr>
      <w:drawing>
        <wp:anchor distT="0" distB="0" distL="114300" distR="114300" simplePos="0" relativeHeight="251658240" behindDoc="0" locked="0" layoutInCell="1" allowOverlap="1" wp14:anchorId="2D488D78" wp14:editId="07777777">
          <wp:simplePos x="0" y="0"/>
          <wp:positionH relativeFrom="margin">
            <wp:posOffset>-19050</wp:posOffset>
          </wp:positionH>
          <wp:positionV relativeFrom="margin">
            <wp:posOffset>-990600</wp:posOffset>
          </wp:positionV>
          <wp:extent cx="1381125" cy="1057275"/>
          <wp:effectExtent l="0" t="0" r="0" b="0"/>
          <wp:wrapSquare wrapText="bothSides"/>
          <wp:docPr id="1" name="Picture 1"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anchor>
      </w:drawing>
    </w:r>
  </w:p>
  <w:p w14:paraId="77E85E72" w14:textId="77777777" w:rsidR="000E00AD" w:rsidRDefault="000E00AD" w:rsidP="00CA407B">
    <w:pPr>
      <w:ind w:left="1416" w:firstLine="924"/>
      <w:rPr>
        <w:b/>
        <w:sz w:val="28"/>
      </w:rPr>
    </w:pPr>
    <w:r>
      <w:rPr>
        <w:b/>
        <w:sz w:val="28"/>
      </w:rPr>
      <w:t xml:space="preserve">Formula SAE </w:t>
    </w:r>
    <w:r>
      <w:rPr>
        <w:b/>
        <w:sz w:val="28"/>
      </w:rPr>
      <w:tab/>
    </w:r>
  </w:p>
  <w:p w14:paraId="42BBD91D" w14:textId="77777777" w:rsidR="000E00AD" w:rsidRDefault="000E00AD" w:rsidP="00CA407B">
    <w:pPr>
      <w:ind w:left="1416" w:firstLine="924"/>
      <w:rPr>
        <w:b/>
        <w:sz w:val="28"/>
      </w:rPr>
    </w:pPr>
    <w:r>
      <w:rPr>
        <w:b/>
        <w:sz w:val="28"/>
      </w:rPr>
      <w:t>Electrical</w:t>
    </w:r>
    <w:r>
      <w:rPr>
        <w:rFonts w:eastAsia="Arial"/>
        <w:b/>
        <w:sz w:val="28"/>
      </w:rPr>
      <w:t xml:space="preserve"> </w:t>
    </w:r>
    <w:r>
      <w:rPr>
        <w:b/>
        <w:sz w:val="28"/>
      </w:rPr>
      <w:t xml:space="preserve">System Form Template for Electric </w:t>
    </w:r>
    <w:r>
      <w:rPr>
        <w:rFonts w:eastAsia="Arial"/>
        <w:b/>
        <w:sz w:val="28"/>
      </w:rPr>
      <w:t>Vehicles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987C9" w14:textId="633FDCC6" w:rsidR="00E729F8" w:rsidRPr="00D215E8" w:rsidRDefault="00E729F8">
    <w:pPr>
      <w:pStyle w:val="Header"/>
    </w:pPr>
    <w:r>
      <w:t xml:space="preserve">Western University, </w:t>
    </w:r>
    <w:r w:rsidRPr="00D215E8">
      <w:t>Car Number: 238</w:t>
    </w:r>
    <w:r w:rsidR="00F51C94">
      <w:t>, E229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E729F8" w:rsidRPr="00CA407B" w:rsidRDefault="00E729F8" w:rsidP="00CA40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9A812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Arial"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Arial"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4563184"/>
    <w:lvl w:ilvl="0">
      <w:start w:val="1"/>
      <w:numFmt w:val="decimal"/>
      <w:lvlText w:val="%1."/>
      <w:lvlJc w:val="left"/>
      <w:pPr>
        <w:tabs>
          <w:tab w:val="num" w:pos="1492"/>
        </w:tabs>
        <w:ind w:left="1492" w:hanging="360"/>
      </w:pPr>
    </w:lvl>
  </w:abstractNum>
  <w:abstractNum w:abstractNumId="2" w15:restartNumberingAfterBreak="0">
    <w:nsid w:val="FFFFFF7F"/>
    <w:multiLevelType w:val="singleLevel"/>
    <w:tmpl w:val="B82CE9C0"/>
    <w:lvl w:ilvl="0">
      <w:start w:val="1"/>
      <w:numFmt w:val="decimal"/>
      <w:lvlText w:val="%1."/>
      <w:lvlJc w:val="left"/>
      <w:pPr>
        <w:tabs>
          <w:tab w:val="num" w:pos="643"/>
        </w:tabs>
        <w:ind w:left="643" w:hanging="360"/>
      </w:pPr>
    </w:lvl>
  </w:abstractNum>
  <w:abstractNum w:abstractNumId="3" w15:restartNumberingAfterBreak="0">
    <w:nsid w:val="01D03C15"/>
    <w:multiLevelType w:val="hybridMultilevel"/>
    <w:tmpl w:val="499068D4"/>
    <w:lvl w:ilvl="0" w:tplc="13D67C44">
      <w:start w:val="1"/>
      <w:numFmt w:val="decimal"/>
      <w:lvlText w:val="%1."/>
      <w:lvlJc w:val="left"/>
      <w:pPr>
        <w:ind w:left="720" w:hanging="360"/>
      </w:pPr>
    </w:lvl>
    <w:lvl w:ilvl="1" w:tplc="B6E4D2BE">
      <w:start w:val="1"/>
      <w:numFmt w:val="lowerLetter"/>
      <w:lvlText w:val="%2."/>
      <w:lvlJc w:val="left"/>
      <w:pPr>
        <w:ind w:left="1440" w:hanging="360"/>
      </w:pPr>
    </w:lvl>
    <w:lvl w:ilvl="2" w:tplc="66B0F43A">
      <w:start w:val="1"/>
      <w:numFmt w:val="lowerRoman"/>
      <w:lvlText w:val="%3."/>
      <w:lvlJc w:val="right"/>
      <w:pPr>
        <w:ind w:left="2160" w:hanging="180"/>
      </w:pPr>
    </w:lvl>
    <w:lvl w:ilvl="3" w:tplc="20D03BA2">
      <w:start w:val="1"/>
      <w:numFmt w:val="decimal"/>
      <w:lvlText w:val="%4."/>
      <w:lvlJc w:val="left"/>
      <w:pPr>
        <w:ind w:left="2880" w:hanging="360"/>
      </w:pPr>
    </w:lvl>
    <w:lvl w:ilvl="4" w:tplc="2CC292CE">
      <w:start w:val="1"/>
      <w:numFmt w:val="lowerLetter"/>
      <w:lvlText w:val="%5."/>
      <w:lvlJc w:val="left"/>
      <w:pPr>
        <w:ind w:left="3600" w:hanging="360"/>
      </w:pPr>
    </w:lvl>
    <w:lvl w:ilvl="5" w:tplc="731688AC">
      <w:start w:val="1"/>
      <w:numFmt w:val="lowerRoman"/>
      <w:lvlText w:val="%6."/>
      <w:lvlJc w:val="right"/>
      <w:pPr>
        <w:ind w:left="4320" w:hanging="180"/>
      </w:pPr>
    </w:lvl>
    <w:lvl w:ilvl="6" w:tplc="938A7D9C">
      <w:start w:val="1"/>
      <w:numFmt w:val="decimal"/>
      <w:lvlText w:val="%7."/>
      <w:lvlJc w:val="left"/>
      <w:pPr>
        <w:ind w:left="5040" w:hanging="360"/>
      </w:pPr>
    </w:lvl>
    <w:lvl w:ilvl="7" w:tplc="55E8FE78">
      <w:start w:val="1"/>
      <w:numFmt w:val="lowerLetter"/>
      <w:lvlText w:val="%8."/>
      <w:lvlJc w:val="left"/>
      <w:pPr>
        <w:ind w:left="5760" w:hanging="360"/>
      </w:pPr>
    </w:lvl>
    <w:lvl w:ilvl="8" w:tplc="DF44E39E">
      <w:start w:val="1"/>
      <w:numFmt w:val="lowerRoman"/>
      <w:lvlText w:val="%9."/>
      <w:lvlJc w:val="right"/>
      <w:pPr>
        <w:ind w:left="6480" w:hanging="180"/>
      </w:pPr>
    </w:lvl>
  </w:abstractNum>
  <w:abstractNum w:abstractNumId="4" w15:restartNumberingAfterBreak="0">
    <w:nsid w:val="022E5F4D"/>
    <w:multiLevelType w:val="hybridMultilevel"/>
    <w:tmpl w:val="C540A442"/>
    <w:lvl w:ilvl="0" w:tplc="0442BB92">
      <w:start w:val="1"/>
      <w:numFmt w:val="decimal"/>
      <w:lvlText w:val="%1."/>
      <w:lvlJc w:val="left"/>
      <w:pPr>
        <w:ind w:left="720" w:hanging="360"/>
      </w:pPr>
    </w:lvl>
    <w:lvl w:ilvl="1" w:tplc="70665F3C">
      <w:start w:val="1"/>
      <w:numFmt w:val="lowerLetter"/>
      <w:lvlText w:val="%2."/>
      <w:lvlJc w:val="left"/>
      <w:pPr>
        <w:ind w:left="1440" w:hanging="360"/>
      </w:pPr>
    </w:lvl>
    <w:lvl w:ilvl="2" w:tplc="1F241728">
      <w:start w:val="1"/>
      <w:numFmt w:val="lowerRoman"/>
      <w:lvlText w:val="%3."/>
      <w:lvlJc w:val="right"/>
      <w:pPr>
        <w:ind w:left="2160" w:hanging="180"/>
      </w:pPr>
    </w:lvl>
    <w:lvl w:ilvl="3" w:tplc="A2DA2E1C">
      <w:start w:val="1"/>
      <w:numFmt w:val="decimal"/>
      <w:lvlText w:val="%4."/>
      <w:lvlJc w:val="left"/>
      <w:pPr>
        <w:ind w:left="2880" w:hanging="360"/>
      </w:pPr>
    </w:lvl>
    <w:lvl w:ilvl="4" w:tplc="547A48B8">
      <w:start w:val="1"/>
      <w:numFmt w:val="lowerLetter"/>
      <w:lvlText w:val="%5."/>
      <w:lvlJc w:val="left"/>
      <w:pPr>
        <w:ind w:left="3600" w:hanging="360"/>
      </w:pPr>
    </w:lvl>
    <w:lvl w:ilvl="5" w:tplc="138A0AD0">
      <w:start w:val="1"/>
      <w:numFmt w:val="lowerRoman"/>
      <w:lvlText w:val="%6."/>
      <w:lvlJc w:val="right"/>
      <w:pPr>
        <w:ind w:left="4320" w:hanging="180"/>
      </w:pPr>
    </w:lvl>
    <w:lvl w:ilvl="6" w:tplc="31B8C9DE">
      <w:start w:val="1"/>
      <w:numFmt w:val="decimal"/>
      <w:lvlText w:val="%7."/>
      <w:lvlJc w:val="left"/>
      <w:pPr>
        <w:ind w:left="5040" w:hanging="360"/>
      </w:pPr>
    </w:lvl>
    <w:lvl w:ilvl="7" w:tplc="F8C0A79A">
      <w:start w:val="1"/>
      <w:numFmt w:val="lowerLetter"/>
      <w:lvlText w:val="%8."/>
      <w:lvlJc w:val="left"/>
      <w:pPr>
        <w:ind w:left="5760" w:hanging="360"/>
      </w:pPr>
    </w:lvl>
    <w:lvl w:ilvl="8" w:tplc="2AA462AE">
      <w:start w:val="1"/>
      <w:numFmt w:val="lowerRoman"/>
      <w:lvlText w:val="%9."/>
      <w:lvlJc w:val="right"/>
      <w:pPr>
        <w:ind w:left="6480" w:hanging="180"/>
      </w:pPr>
    </w:lvl>
  </w:abstractNum>
  <w:abstractNum w:abstractNumId="5" w15:restartNumberingAfterBreak="0">
    <w:nsid w:val="04444EFD"/>
    <w:multiLevelType w:val="hybridMultilevel"/>
    <w:tmpl w:val="E7761C0C"/>
    <w:lvl w:ilvl="0" w:tplc="4A785620">
      <w:start w:val="1"/>
      <w:numFmt w:val="decimal"/>
      <w:lvlText w:val="%1."/>
      <w:lvlJc w:val="left"/>
      <w:pPr>
        <w:ind w:left="720" w:hanging="360"/>
      </w:pPr>
    </w:lvl>
    <w:lvl w:ilvl="1" w:tplc="86B42A70">
      <w:start w:val="1"/>
      <w:numFmt w:val="lowerLetter"/>
      <w:lvlText w:val="%2."/>
      <w:lvlJc w:val="left"/>
      <w:pPr>
        <w:ind w:left="1440" w:hanging="360"/>
      </w:pPr>
    </w:lvl>
    <w:lvl w:ilvl="2" w:tplc="646AD4D2">
      <w:start w:val="1"/>
      <w:numFmt w:val="lowerRoman"/>
      <w:lvlText w:val="%3."/>
      <w:lvlJc w:val="right"/>
      <w:pPr>
        <w:ind w:left="2160" w:hanging="180"/>
      </w:pPr>
    </w:lvl>
    <w:lvl w:ilvl="3" w:tplc="371825F6">
      <w:start w:val="1"/>
      <w:numFmt w:val="decimal"/>
      <w:lvlText w:val="%4."/>
      <w:lvlJc w:val="left"/>
      <w:pPr>
        <w:ind w:left="2880" w:hanging="360"/>
      </w:pPr>
    </w:lvl>
    <w:lvl w:ilvl="4" w:tplc="AD68D8E6">
      <w:start w:val="1"/>
      <w:numFmt w:val="lowerLetter"/>
      <w:lvlText w:val="%5."/>
      <w:lvlJc w:val="left"/>
      <w:pPr>
        <w:ind w:left="3600" w:hanging="360"/>
      </w:pPr>
    </w:lvl>
    <w:lvl w:ilvl="5" w:tplc="AA284982">
      <w:start w:val="1"/>
      <w:numFmt w:val="lowerRoman"/>
      <w:lvlText w:val="%6."/>
      <w:lvlJc w:val="right"/>
      <w:pPr>
        <w:ind w:left="4320" w:hanging="180"/>
      </w:pPr>
    </w:lvl>
    <w:lvl w:ilvl="6" w:tplc="8C1C96BA">
      <w:start w:val="1"/>
      <w:numFmt w:val="decimal"/>
      <w:lvlText w:val="%7."/>
      <w:lvlJc w:val="left"/>
      <w:pPr>
        <w:ind w:left="5040" w:hanging="360"/>
      </w:pPr>
    </w:lvl>
    <w:lvl w:ilvl="7" w:tplc="C9B4BA30">
      <w:start w:val="1"/>
      <w:numFmt w:val="lowerLetter"/>
      <w:lvlText w:val="%8."/>
      <w:lvlJc w:val="left"/>
      <w:pPr>
        <w:ind w:left="5760" w:hanging="360"/>
      </w:pPr>
    </w:lvl>
    <w:lvl w:ilvl="8" w:tplc="32D207AE">
      <w:start w:val="1"/>
      <w:numFmt w:val="lowerRoman"/>
      <w:lvlText w:val="%9."/>
      <w:lvlJc w:val="right"/>
      <w:pPr>
        <w:ind w:left="6480" w:hanging="180"/>
      </w:pPr>
    </w:lvl>
  </w:abstractNum>
  <w:abstractNum w:abstractNumId="6" w15:restartNumberingAfterBreak="0">
    <w:nsid w:val="069F21C7"/>
    <w:multiLevelType w:val="hybridMultilevel"/>
    <w:tmpl w:val="FFFFFFFF"/>
    <w:lvl w:ilvl="0" w:tplc="0F8274D8">
      <w:start w:val="1"/>
      <w:numFmt w:val="bullet"/>
      <w:lvlText w:val=""/>
      <w:lvlJc w:val="left"/>
      <w:pPr>
        <w:ind w:left="720" w:hanging="360"/>
      </w:pPr>
      <w:rPr>
        <w:rFonts w:ascii="Symbol" w:hAnsi="Symbol" w:hint="default"/>
      </w:rPr>
    </w:lvl>
    <w:lvl w:ilvl="1" w:tplc="FE36EEE2">
      <w:start w:val="1"/>
      <w:numFmt w:val="bullet"/>
      <w:lvlText w:val="o"/>
      <w:lvlJc w:val="left"/>
      <w:pPr>
        <w:ind w:left="1440" w:hanging="360"/>
      </w:pPr>
      <w:rPr>
        <w:rFonts w:ascii="Courier New" w:hAnsi="Courier New" w:hint="default"/>
      </w:rPr>
    </w:lvl>
    <w:lvl w:ilvl="2" w:tplc="1D188B2C">
      <w:start w:val="1"/>
      <w:numFmt w:val="bullet"/>
      <w:lvlText w:val=""/>
      <w:lvlJc w:val="left"/>
      <w:pPr>
        <w:ind w:left="2160" w:hanging="360"/>
      </w:pPr>
      <w:rPr>
        <w:rFonts w:ascii="Wingdings" w:hAnsi="Wingdings" w:hint="default"/>
      </w:rPr>
    </w:lvl>
    <w:lvl w:ilvl="3" w:tplc="89FE6D38">
      <w:start w:val="1"/>
      <w:numFmt w:val="bullet"/>
      <w:lvlText w:val=""/>
      <w:lvlJc w:val="left"/>
      <w:pPr>
        <w:ind w:left="2880" w:hanging="360"/>
      </w:pPr>
      <w:rPr>
        <w:rFonts w:ascii="Symbol" w:hAnsi="Symbol" w:hint="default"/>
      </w:rPr>
    </w:lvl>
    <w:lvl w:ilvl="4" w:tplc="8DC2CBAC">
      <w:start w:val="1"/>
      <w:numFmt w:val="bullet"/>
      <w:lvlText w:val="o"/>
      <w:lvlJc w:val="left"/>
      <w:pPr>
        <w:ind w:left="3600" w:hanging="360"/>
      </w:pPr>
      <w:rPr>
        <w:rFonts w:ascii="Courier New" w:hAnsi="Courier New" w:hint="default"/>
      </w:rPr>
    </w:lvl>
    <w:lvl w:ilvl="5" w:tplc="FA1EEFD4">
      <w:start w:val="1"/>
      <w:numFmt w:val="bullet"/>
      <w:lvlText w:val=""/>
      <w:lvlJc w:val="left"/>
      <w:pPr>
        <w:ind w:left="4320" w:hanging="360"/>
      </w:pPr>
      <w:rPr>
        <w:rFonts w:ascii="Wingdings" w:hAnsi="Wingdings" w:hint="default"/>
      </w:rPr>
    </w:lvl>
    <w:lvl w:ilvl="6" w:tplc="4232EF38">
      <w:start w:val="1"/>
      <w:numFmt w:val="bullet"/>
      <w:lvlText w:val=""/>
      <w:lvlJc w:val="left"/>
      <w:pPr>
        <w:ind w:left="5040" w:hanging="360"/>
      </w:pPr>
      <w:rPr>
        <w:rFonts w:ascii="Symbol" w:hAnsi="Symbol" w:hint="default"/>
      </w:rPr>
    </w:lvl>
    <w:lvl w:ilvl="7" w:tplc="BF082094">
      <w:start w:val="1"/>
      <w:numFmt w:val="bullet"/>
      <w:lvlText w:val="o"/>
      <w:lvlJc w:val="left"/>
      <w:pPr>
        <w:ind w:left="5760" w:hanging="360"/>
      </w:pPr>
      <w:rPr>
        <w:rFonts w:ascii="Courier New" w:hAnsi="Courier New" w:hint="default"/>
      </w:rPr>
    </w:lvl>
    <w:lvl w:ilvl="8" w:tplc="51D4B1BE">
      <w:start w:val="1"/>
      <w:numFmt w:val="bullet"/>
      <w:lvlText w:val=""/>
      <w:lvlJc w:val="left"/>
      <w:pPr>
        <w:ind w:left="6480" w:hanging="360"/>
      </w:pPr>
      <w:rPr>
        <w:rFonts w:ascii="Wingdings" w:hAnsi="Wingdings" w:hint="default"/>
      </w:rPr>
    </w:lvl>
  </w:abstractNum>
  <w:abstractNum w:abstractNumId="7"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Symbol" w:hint="default"/>
      </w:rPr>
    </w:lvl>
    <w:lvl w:ilvl="1" w:tplc="08090003" w:tentative="1">
      <w:start w:val="1"/>
      <w:numFmt w:val="bullet"/>
      <w:lvlText w:val="o"/>
      <w:lvlJc w:val="left"/>
      <w:pPr>
        <w:ind w:left="1155" w:hanging="360"/>
      </w:pPr>
      <w:rPr>
        <w:rFonts w:ascii="Courier New" w:hAnsi="Courier New" w:cs="Arial"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Arial"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Arial" w:hint="default"/>
      </w:rPr>
    </w:lvl>
    <w:lvl w:ilvl="8" w:tplc="08090005" w:tentative="1">
      <w:start w:val="1"/>
      <w:numFmt w:val="bullet"/>
      <w:lvlText w:val=""/>
      <w:lvlJc w:val="left"/>
      <w:pPr>
        <w:ind w:left="6195" w:hanging="360"/>
      </w:pPr>
      <w:rPr>
        <w:rFonts w:ascii="Wingdings" w:hAnsi="Wingdings" w:hint="default"/>
      </w:rPr>
    </w:lvl>
  </w:abstractNum>
  <w:abstractNum w:abstractNumId="8" w15:restartNumberingAfterBreak="0">
    <w:nsid w:val="07D23D49"/>
    <w:multiLevelType w:val="hybridMultilevel"/>
    <w:tmpl w:val="AFF4BE3A"/>
    <w:lvl w:ilvl="0" w:tplc="6E1CC4BA">
      <w:start w:val="1"/>
      <w:numFmt w:val="decimal"/>
      <w:lvlText w:val="%1."/>
      <w:lvlJc w:val="left"/>
      <w:pPr>
        <w:ind w:left="720" w:hanging="360"/>
      </w:pPr>
    </w:lvl>
    <w:lvl w:ilvl="1" w:tplc="94F4F1AA">
      <w:start w:val="1"/>
      <w:numFmt w:val="lowerLetter"/>
      <w:lvlText w:val="%2."/>
      <w:lvlJc w:val="left"/>
      <w:pPr>
        <w:ind w:left="1440" w:hanging="360"/>
      </w:pPr>
    </w:lvl>
    <w:lvl w:ilvl="2" w:tplc="CB4A5A58">
      <w:start w:val="1"/>
      <w:numFmt w:val="lowerRoman"/>
      <w:lvlText w:val="%3."/>
      <w:lvlJc w:val="right"/>
      <w:pPr>
        <w:ind w:left="2160" w:hanging="180"/>
      </w:pPr>
    </w:lvl>
    <w:lvl w:ilvl="3" w:tplc="76680A5E">
      <w:start w:val="1"/>
      <w:numFmt w:val="decimal"/>
      <w:lvlText w:val="%4."/>
      <w:lvlJc w:val="left"/>
      <w:pPr>
        <w:ind w:left="2880" w:hanging="360"/>
      </w:pPr>
    </w:lvl>
    <w:lvl w:ilvl="4" w:tplc="FB965440">
      <w:start w:val="1"/>
      <w:numFmt w:val="lowerLetter"/>
      <w:lvlText w:val="%5."/>
      <w:lvlJc w:val="left"/>
      <w:pPr>
        <w:ind w:left="3600" w:hanging="360"/>
      </w:pPr>
    </w:lvl>
    <w:lvl w:ilvl="5" w:tplc="7E94792A">
      <w:start w:val="1"/>
      <w:numFmt w:val="lowerRoman"/>
      <w:lvlText w:val="%6."/>
      <w:lvlJc w:val="right"/>
      <w:pPr>
        <w:ind w:left="4320" w:hanging="180"/>
      </w:pPr>
    </w:lvl>
    <w:lvl w:ilvl="6" w:tplc="9FF285E2">
      <w:start w:val="1"/>
      <w:numFmt w:val="decimal"/>
      <w:lvlText w:val="%7."/>
      <w:lvlJc w:val="left"/>
      <w:pPr>
        <w:ind w:left="5040" w:hanging="360"/>
      </w:pPr>
    </w:lvl>
    <w:lvl w:ilvl="7" w:tplc="9EC8D4C0">
      <w:start w:val="1"/>
      <w:numFmt w:val="lowerLetter"/>
      <w:lvlText w:val="%8."/>
      <w:lvlJc w:val="left"/>
      <w:pPr>
        <w:ind w:left="5760" w:hanging="360"/>
      </w:pPr>
    </w:lvl>
    <w:lvl w:ilvl="8" w:tplc="79A89AE2">
      <w:start w:val="1"/>
      <w:numFmt w:val="lowerRoman"/>
      <w:lvlText w:val="%9."/>
      <w:lvlJc w:val="right"/>
      <w:pPr>
        <w:ind w:left="6480" w:hanging="180"/>
      </w:pPr>
    </w:lvl>
  </w:abstractNum>
  <w:abstractNum w:abstractNumId="9" w15:restartNumberingAfterBreak="0">
    <w:nsid w:val="08280710"/>
    <w:multiLevelType w:val="hybridMultilevel"/>
    <w:tmpl w:val="35B00668"/>
    <w:lvl w:ilvl="0" w:tplc="0B8C56C4">
      <w:start w:val="1"/>
      <w:numFmt w:val="bullet"/>
      <w:lvlText w:val=""/>
      <w:lvlJc w:val="left"/>
      <w:pPr>
        <w:ind w:left="720" w:hanging="360"/>
      </w:pPr>
      <w:rPr>
        <w:rFonts w:ascii="Symbol" w:hAnsi="Symbol" w:hint="default"/>
      </w:rPr>
    </w:lvl>
    <w:lvl w:ilvl="1" w:tplc="178A8432">
      <w:start w:val="1"/>
      <w:numFmt w:val="bullet"/>
      <w:lvlText w:val="o"/>
      <w:lvlJc w:val="left"/>
      <w:pPr>
        <w:ind w:left="1440" w:hanging="360"/>
      </w:pPr>
      <w:rPr>
        <w:rFonts w:ascii="Courier New" w:hAnsi="Courier New" w:hint="default"/>
      </w:rPr>
    </w:lvl>
    <w:lvl w:ilvl="2" w:tplc="EA2AE98E">
      <w:start w:val="1"/>
      <w:numFmt w:val="bullet"/>
      <w:lvlText w:val=""/>
      <w:lvlJc w:val="left"/>
      <w:pPr>
        <w:ind w:left="2160" w:hanging="360"/>
      </w:pPr>
      <w:rPr>
        <w:rFonts w:ascii="Wingdings" w:hAnsi="Wingdings" w:hint="default"/>
      </w:rPr>
    </w:lvl>
    <w:lvl w:ilvl="3" w:tplc="9448F902">
      <w:start w:val="1"/>
      <w:numFmt w:val="bullet"/>
      <w:lvlText w:val=""/>
      <w:lvlJc w:val="left"/>
      <w:pPr>
        <w:ind w:left="2880" w:hanging="360"/>
      </w:pPr>
      <w:rPr>
        <w:rFonts w:ascii="Symbol" w:hAnsi="Symbol" w:hint="default"/>
      </w:rPr>
    </w:lvl>
    <w:lvl w:ilvl="4" w:tplc="8DC43388">
      <w:start w:val="1"/>
      <w:numFmt w:val="bullet"/>
      <w:lvlText w:val="o"/>
      <w:lvlJc w:val="left"/>
      <w:pPr>
        <w:ind w:left="3600" w:hanging="360"/>
      </w:pPr>
      <w:rPr>
        <w:rFonts w:ascii="Courier New" w:hAnsi="Courier New" w:hint="default"/>
      </w:rPr>
    </w:lvl>
    <w:lvl w:ilvl="5" w:tplc="5112B5D8">
      <w:start w:val="1"/>
      <w:numFmt w:val="bullet"/>
      <w:lvlText w:val=""/>
      <w:lvlJc w:val="left"/>
      <w:pPr>
        <w:ind w:left="4320" w:hanging="360"/>
      </w:pPr>
      <w:rPr>
        <w:rFonts w:ascii="Wingdings" w:hAnsi="Wingdings" w:hint="default"/>
      </w:rPr>
    </w:lvl>
    <w:lvl w:ilvl="6" w:tplc="9D100C58">
      <w:start w:val="1"/>
      <w:numFmt w:val="bullet"/>
      <w:lvlText w:val=""/>
      <w:lvlJc w:val="left"/>
      <w:pPr>
        <w:ind w:left="5040" w:hanging="360"/>
      </w:pPr>
      <w:rPr>
        <w:rFonts w:ascii="Symbol" w:hAnsi="Symbol" w:hint="default"/>
      </w:rPr>
    </w:lvl>
    <w:lvl w:ilvl="7" w:tplc="EE689B22">
      <w:start w:val="1"/>
      <w:numFmt w:val="bullet"/>
      <w:lvlText w:val="o"/>
      <w:lvlJc w:val="left"/>
      <w:pPr>
        <w:ind w:left="5760" w:hanging="360"/>
      </w:pPr>
      <w:rPr>
        <w:rFonts w:ascii="Courier New" w:hAnsi="Courier New" w:hint="default"/>
      </w:rPr>
    </w:lvl>
    <w:lvl w:ilvl="8" w:tplc="FA04156C">
      <w:start w:val="1"/>
      <w:numFmt w:val="bullet"/>
      <w:lvlText w:val=""/>
      <w:lvlJc w:val="left"/>
      <w:pPr>
        <w:ind w:left="6480" w:hanging="360"/>
      </w:pPr>
      <w:rPr>
        <w:rFonts w:ascii="Wingdings" w:hAnsi="Wingdings" w:hint="default"/>
      </w:rPr>
    </w:lvl>
  </w:abstractNum>
  <w:abstractNum w:abstractNumId="10" w15:restartNumberingAfterBreak="0">
    <w:nsid w:val="10302266"/>
    <w:multiLevelType w:val="hybridMultilevel"/>
    <w:tmpl w:val="BBF2A268"/>
    <w:lvl w:ilvl="0" w:tplc="07D86C18">
      <w:start w:val="1"/>
      <w:numFmt w:val="decimal"/>
      <w:lvlText w:val="%1."/>
      <w:lvlJc w:val="left"/>
      <w:pPr>
        <w:ind w:left="720" w:hanging="360"/>
      </w:pPr>
    </w:lvl>
    <w:lvl w:ilvl="1" w:tplc="58623D20">
      <w:start w:val="1"/>
      <w:numFmt w:val="lowerLetter"/>
      <w:lvlText w:val="%2."/>
      <w:lvlJc w:val="left"/>
      <w:pPr>
        <w:ind w:left="1440" w:hanging="360"/>
      </w:pPr>
    </w:lvl>
    <w:lvl w:ilvl="2" w:tplc="7084F9B2">
      <w:start w:val="1"/>
      <w:numFmt w:val="lowerRoman"/>
      <w:lvlText w:val="%3."/>
      <w:lvlJc w:val="right"/>
      <w:pPr>
        <w:ind w:left="2160" w:hanging="180"/>
      </w:pPr>
    </w:lvl>
    <w:lvl w:ilvl="3" w:tplc="C88AD81E">
      <w:start w:val="1"/>
      <w:numFmt w:val="decimal"/>
      <w:lvlText w:val="%4."/>
      <w:lvlJc w:val="left"/>
      <w:pPr>
        <w:ind w:left="2880" w:hanging="360"/>
      </w:pPr>
    </w:lvl>
    <w:lvl w:ilvl="4" w:tplc="B63CBFD6">
      <w:start w:val="1"/>
      <w:numFmt w:val="lowerLetter"/>
      <w:lvlText w:val="%5."/>
      <w:lvlJc w:val="left"/>
      <w:pPr>
        <w:ind w:left="3600" w:hanging="360"/>
      </w:pPr>
    </w:lvl>
    <w:lvl w:ilvl="5" w:tplc="18AAAFAE">
      <w:start w:val="1"/>
      <w:numFmt w:val="lowerRoman"/>
      <w:lvlText w:val="%6."/>
      <w:lvlJc w:val="right"/>
      <w:pPr>
        <w:ind w:left="4320" w:hanging="180"/>
      </w:pPr>
    </w:lvl>
    <w:lvl w:ilvl="6" w:tplc="4080F3EE">
      <w:start w:val="1"/>
      <w:numFmt w:val="decimal"/>
      <w:lvlText w:val="%7."/>
      <w:lvlJc w:val="left"/>
      <w:pPr>
        <w:ind w:left="5040" w:hanging="360"/>
      </w:pPr>
    </w:lvl>
    <w:lvl w:ilvl="7" w:tplc="774CFFE0">
      <w:start w:val="1"/>
      <w:numFmt w:val="lowerLetter"/>
      <w:lvlText w:val="%8."/>
      <w:lvlJc w:val="left"/>
      <w:pPr>
        <w:ind w:left="5760" w:hanging="360"/>
      </w:pPr>
    </w:lvl>
    <w:lvl w:ilvl="8" w:tplc="CB120C94">
      <w:start w:val="1"/>
      <w:numFmt w:val="lowerRoman"/>
      <w:lvlText w:val="%9."/>
      <w:lvlJc w:val="right"/>
      <w:pPr>
        <w:ind w:left="6480" w:hanging="180"/>
      </w:pPr>
    </w:lvl>
  </w:abstractNum>
  <w:abstractNum w:abstractNumId="11" w15:restartNumberingAfterBreak="0">
    <w:nsid w:val="18703BEF"/>
    <w:multiLevelType w:val="hybridMultilevel"/>
    <w:tmpl w:val="0AB2887C"/>
    <w:lvl w:ilvl="0" w:tplc="9F16AD7E">
      <w:start w:val="1"/>
      <w:numFmt w:val="bullet"/>
      <w:lvlText w:val=""/>
      <w:lvlJc w:val="left"/>
      <w:pPr>
        <w:ind w:left="720" w:hanging="360"/>
      </w:pPr>
      <w:rPr>
        <w:rFonts w:ascii="Symbol" w:hAnsi="Symbol" w:hint="default"/>
      </w:rPr>
    </w:lvl>
    <w:lvl w:ilvl="1" w:tplc="53B0DCD6">
      <w:start w:val="1"/>
      <w:numFmt w:val="bullet"/>
      <w:lvlText w:val="o"/>
      <w:lvlJc w:val="left"/>
      <w:pPr>
        <w:ind w:left="1440" w:hanging="360"/>
      </w:pPr>
      <w:rPr>
        <w:rFonts w:ascii="Courier New" w:hAnsi="Courier New" w:hint="default"/>
      </w:rPr>
    </w:lvl>
    <w:lvl w:ilvl="2" w:tplc="B12C7A68">
      <w:start w:val="1"/>
      <w:numFmt w:val="bullet"/>
      <w:lvlText w:val=""/>
      <w:lvlJc w:val="left"/>
      <w:pPr>
        <w:ind w:left="2160" w:hanging="360"/>
      </w:pPr>
      <w:rPr>
        <w:rFonts w:ascii="Wingdings" w:hAnsi="Wingdings" w:hint="default"/>
      </w:rPr>
    </w:lvl>
    <w:lvl w:ilvl="3" w:tplc="64F80C06">
      <w:start w:val="1"/>
      <w:numFmt w:val="bullet"/>
      <w:lvlText w:val=""/>
      <w:lvlJc w:val="left"/>
      <w:pPr>
        <w:ind w:left="2880" w:hanging="360"/>
      </w:pPr>
      <w:rPr>
        <w:rFonts w:ascii="Symbol" w:hAnsi="Symbol" w:hint="default"/>
      </w:rPr>
    </w:lvl>
    <w:lvl w:ilvl="4" w:tplc="99526016">
      <w:start w:val="1"/>
      <w:numFmt w:val="bullet"/>
      <w:lvlText w:val="o"/>
      <w:lvlJc w:val="left"/>
      <w:pPr>
        <w:ind w:left="3600" w:hanging="360"/>
      </w:pPr>
      <w:rPr>
        <w:rFonts w:ascii="Courier New" w:hAnsi="Courier New" w:hint="default"/>
      </w:rPr>
    </w:lvl>
    <w:lvl w:ilvl="5" w:tplc="B3904A42">
      <w:start w:val="1"/>
      <w:numFmt w:val="bullet"/>
      <w:lvlText w:val=""/>
      <w:lvlJc w:val="left"/>
      <w:pPr>
        <w:ind w:left="4320" w:hanging="360"/>
      </w:pPr>
      <w:rPr>
        <w:rFonts w:ascii="Wingdings" w:hAnsi="Wingdings" w:hint="default"/>
      </w:rPr>
    </w:lvl>
    <w:lvl w:ilvl="6" w:tplc="162E4550">
      <w:start w:val="1"/>
      <w:numFmt w:val="bullet"/>
      <w:lvlText w:val=""/>
      <w:lvlJc w:val="left"/>
      <w:pPr>
        <w:ind w:left="5040" w:hanging="360"/>
      </w:pPr>
      <w:rPr>
        <w:rFonts w:ascii="Symbol" w:hAnsi="Symbol" w:hint="default"/>
      </w:rPr>
    </w:lvl>
    <w:lvl w:ilvl="7" w:tplc="8C0049EA">
      <w:start w:val="1"/>
      <w:numFmt w:val="bullet"/>
      <w:lvlText w:val="o"/>
      <w:lvlJc w:val="left"/>
      <w:pPr>
        <w:ind w:left="5760" w:hanging="360"/>
      </w:pPr>
      <w:rPr>
        <w:rFonts w:ascii="Courier New" w:hAnsi="Courier New" w:hint="default"/>
      </w:rPr>
    </w:lvl>
    <w:lvl w:ilvl="8" w:tplc="EF0ADA8C">
      <w:start w:val="1"/>
      <w:numFmt w:val="bullet"/>
      <w:lvlText w:val=""/>
      <w:lvlJc w:val="left"/>
      <w:pPr>
        <w:ind w:left="6480" w:hanging="360"/>
      </w:pPr>
      <w:rPr>
        <w:rFonts w:ascii="Wingdings" w:hAnsi="Wingdings" w:hint="default"/>
      </w:rPr>
    </w:lvl>
  </w:abstractNum>
  <w:abstractNum w:abstractNumId="12" w15:restartNumberingAfterBreak="0">
    <w:nsid w:val="1D7E2E95"/>
    <w:multiLevelType w:val="hybridMultilevel"/>
    <w:tmpl w:val="750E2F7C"/>
    <w:lvl w:ilvl="0" w:tplc="106075CA">
      <w:start w:val="1"/>
      <w:numFmt w:val="bullet"/>
      <w:lvlText w:val=""/>
      <w:lvlJc w:val="left"/>
      <w:pPr>
        <w:ind w:left="720" w:hanging="360"/>
      </w:pPr>
      <w:rPr>
        <w:rFonts w:ascii="Symbol" w:hAnsi="Symbol" w:hint="default"/>
      </w:rPr>
    </w:lvl>
    <w:lvl w:ilvl="1" w:tplc="67F0CD16">
      <w:start w:val="1"/>
      <w:numFmt w:val="bullet"/>
      <w:lvlText w:val="o"/>
      <w:lvlJc w:val="left"/>
      <w:pPr>
        <w:ind w:left="1440" w:hanging="360"/>
      </w:pPr>
      <w:rPr>
        <w:rFonts w:ascii="Courier New" w:hAnsi="Courier New" w:hint="default"/>
      </w:rPr>
    </w:lvl>
    <w:lvl w:ilvl="2" w:tplc="618CB384">
      <w:start w:val="1"/>
      <w:numFmt w:val="bullet"/>
      <w:lvlText w:val=""/>
      <w:lvlJc w:val="left"/>
      <w:pPr>
        <w:ind w:left="2160" w:hanging="360"/>
      </w:pPr>
      <w:rPr>
        <w:rFonts w:ascii="Wingdings" w:hAnsi="Wingdings" w:hint="default"/>
      </w:rPr>
    </w:lvl>
    <w:lvl w:ilvl="3" w:tplc="6C46595C">
      <w:start w:val="1"/>
      <w:numFmt w:val="bullet"/>
      <w:lvlText w:val=""/>
      <w:lvlJc w:val="left"/>
      <w:pPr>
        <w:ind w:left="2880" w:hanging="360"/>
      </w:pPr>
      <w:rPr>
        <w:rFonts w:ascii="Symbol" w:hAnsi="Symbol" w:hint="default"/>
      </w:rPr>
    </w:lvl>
    <w:lvl w:ilvl="4" w:tplc="AB5EA114">
      <w:start w:val="1"/>
      <w:numFmt w:val="bullet"/>
      <w:lvlText w:val="o"/>
      <w:lvlJc w:val="left"/>
      <w:pPr>
        <w:ind w:left="3600" w:hanging="360"/>
      </w:pPr>
      <w:rPr>
        <w:rFonts w:ascii="Courier New" w:hAnsi="Courier New" w:hint="default"/>
      </w:rPr>
    </w:lvl>
    <w:lvl w:ilvl="5" w:tplc="EAFA16FE">
      <w:start w:val="1"/>
      <w:numFmt w:val="bullet"/>
      <w:lvlText w:val=""/>
      <w:lvlJc w:val="left"/>
      <w:pPr>
        <w:ind w:left="4320" w:hanging="360"/>
      </w:pPr>
      <w:rPr>
        <w:rFonts w:ascii="Wingdings" w:hAnsi="Wingdings" w:hint="default"/>
      </w:rPr>
    </w:lvl>
    <w:lvl w:ilvl="6" w:tplc="8DFEC070">
      <w:start w:val="1"/>
      <w:numFmt w:val="bullet"/>
      <w:lvlText w:val=""/>
      <w:lvlJc w:val="left"/>
      <w:pPr>
        <w:ind w:left="5040" w:hanging="360"/>
      </w:pPr>
      <w:rPr>
        <w:rFonts w:ascii="Symbol" w:hAnsi="Symbol" w:hint="default"/>
      </w:rPr>
    </w:lvl>
    <w:lvl w:ilvl="7" w:tplc="12D24C38">
      <w:start w:val="1"/>
      <w:numFmt w:val="bullet"/>
      <w:lvlText w:val="o"/>
      <w:lvlJc w:val="left"/>
      <w:pPr>
        <w:ind w:left="5760" w:hanging="360"/>
      </w:pPr>
      <w:rPr>
        <w:rFonts w:ascii="Courier New" w:hAnsi="Courier New" w:hint="default"/>
      </w:rPr>
    </w:lvl>
    <w:lvl w:ilvl="8" w:tplc="8BAE3AF2">
      <w:start w:val="1"/>
      <w:numFmt w:val="bullet"/>
      <w:lvlText w:val=""/>
      <w:lvlJc w:val="left"/>
      <w:pPr>
        <w:ind w:left="6480" w:hanging="360"/>
      </w:pPr>
      <w:rPr>
        <w:rFonts w:ascii="Wingdings" w:hAnsi="Wingdings" w:hint="default"/>
      </w:rPr>
    </w:lvl>
  </w:abstractNum>
  <w:abstractNum w:abstractNumId="13" w15:restartNumberingAfterBreak="0">
    <w:nsid w:val="1FA824C2"/>
    <w:multiLevelType w:val="hybridMultilevel"/>
    <w:tmpl w:val="A86EF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85B49"/>
    <w:multiLevelType w:val="hybridMultilevel"/>
    <w:tmpl w:val="964C8D2C"/>
    <w:lvl w:ilvl="0" w:tplc="40101E64">
      <w:start w:val="1"/>
      <w:numFmt w:val="bullet"/>
      <w:lvlText w:val=""/>
      <w:lvlJc w:val="left"/>
      <w:pPr>
        <w:ind w:left="720" w:hanging="360"/>
      </w:pPr>
      <w:rPr>
        <w:rFonts w:ascii="Symbol" w:hAnsi="Symbol" w:hint="default"/>
      </w:rPr>
    </w:lvl>
    <w:lvl w:ilvl="1" w:tplc="39B09768">
      <w:start w:val="1"/>
      <w:numFmt w:val="bullet"/>
      <w:lvlText w:val="o"/>
      <w:lvlJc w:val="left"/>
      <w:pPr>
        <w:ind w:left="1440" w:hanging="360"/>
      </w:pPr>
      <w:rPr>
        <w:rFonts w:ascii="Courier New" w:hAnsi="Courier New" w:hint="default"/>
      </w:rPr>
    </w:lvl>
    <w:lvl w:ilvl="2" w:tplc="F9F2633E">
      <w:start w:val="1"/>
      <w:numFmt w:val="bullet"/>
      <w:lvlText w:val=""/>
      <w:lvlJc w:val="left"/>
      <w:pPr>
        <w:ind w:left="2160" w:hanging="360"/>
      </w:pPr>
      <w:rPr>
        <w:rFonts w:ascii="Wingdings" w:hAnsi="Wingdings" w:hint="default"/>
      </w:rPr>
    </w:lvl>
    <w:lvl w:ilvl="3" w:tplc="AE8EF674">
      <w:start w:val="1"/>
      <w:numFmt w:val="bullet"/>
      <w:lvlText w:val=""/>
      <w:lvlJc w:val="left"/>
      <w:pPr>
        <w:ind w:left="2880" w:hanging="360"/>
      </w:pPr>
      <w:rPr>
        <w:rFonts w:ascii="Symbol" w:hAnsi="Symbol" w:hint="default"/>
      </w:rPr>
    </w:lvl>
    <w:lvl w:ilvl="4" w:tplc="73E22C2C">
      <w:start w:val="1"/>
      <w:numFmt w:val="bullet"/>
      <w:lvlText w:val="o"/>
      <w:lvlJc w:val="left"/>
      <w:pPr>
        <w:ind w:left="3600" w:hanging="360"/>
      </w:pPr>
      <w:rPr>
        <w:rFonts w:ascii="Courier New" w:hAnsi="Courier New" w:hint="default"/>
      </w:rPr>
    </w:lvl>
    <w:lvl w:ilvl="5" w:tplc="1D524458">
      <w:start w:val="1"/>
      <w:numFmt w:val="bullet"/>
      <w:lvlText w:val=""/>
      <w:lvlJc w:val="left"/>
      <w:pPr>
        <w:ind w:left="4320" w:hanging="360"/>
      </w:pPr>
      <w:rPr>
        <w:rFonts w:ascii="Wingdings" w:hAnsi="Wingdings" w:hint="default"/>
      </w:rPr>
    </w:lvl>
    <w:lvl w:ilvl="6" w:tplc="3878DE6E">
      <w:start w:val="1"/>
      <w:numFmt w:val="bullet"/>
      <w:lvlText w:val=""/>
      <w:lvlJc w:val="left"/>
      <w:pPr>
        <w:ind w:left="5040" w:hanging="360"/>
      </w:pPr>
      <w:rPr>
        <w:rFonts w:ascii="Symbol" w:hAnsi="Symbol" w:hint="default"/>
      </w:rPr>
    </w:lvl>
    <w:lvl w:ilvl="7" w:tplc="C9E4E50A">
      <w:start w:val="1"/>
      <w:numFmt w:val="bullet"/>
      <w:lvlText w:val="o"/>
      <w:lvlJc w:val="left"/>
      <w:pPr>
        <w:ind w:left="5760" w:hanging="360"/>
      </w:pPr>
      <w:rPr>
        <w:rFonts w:ascii="Courier New" w:hAnsi="Courier New" w:hint="default"/>
      </w:rPr>
    </w:lvl>
    <w:lvl w:ilvl="8" w:tplc="5058B2EC">
      <w:start w:val="1"/>
      <w:numFmt w:val="bullet"/>
      <w:lvlText w:val=""/>
      <w:lvlJc w:val="left"/>
      <w:pPr>
        <w:ind w:left="6480" w:hanging="360"/>
      </w:pPr>
      <w:rPr>
        <w:rFonts w:ascii="Wingdings" w:hAnsi="Wingdings" w:hint="default"/>
      </w:rPr>
    </w:lvl>
  </w:abstractNum>
  <w:abstractNum w:abstractNumId="15" w15:restartNumberingAfterBreak="0">
    <w:nsid w:val="2C3D5F57"/>
    <w:multiLevelType w:val="hybridMultilevel"/>
    <w:tmpl w:val="C492D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B37E7D"/>
    <w:multiLevelType w:val="hybridMultilevel"/>
    <w:tmpl w:val="9A5E91AE"/>
    <w:lvl w:ilvl="0" w:tplc="57DAA3C6">
      <w:start w:val="1"/>
      <w:numFmt w:val="bullet"/>
      <w:lvlText w:val=""/>
      <w:lvlJc w:val="left"/>
      <w:pPr>
        <w:ind w:left="720" w:hanging="360"/>
      </w:pPr>
      <w:rPr>
        <w:rFonts w:ascii="Symbol" w:hAnsi="Symbol" w:hint="default"/>
      </w:rPr>
    </w:lvl>
    <w:lvl w:ilvl="1" w:tplc="7CA06F7A">
      <w:start w:val="1"/>
      <w:numFmt w:val="bullet"/>
      <w:lvlText w:val="o"/>
      <w:lvlJc w:val="left"/>
      <w:pPr>
        <w:ind w:left="1440" w:hanging="360"/>
      </w:pPr>
      <w:rPr>
        <w:rFonts w:ascii="Courier New" w:hAnsi="Courier New" w:hint="default"/>
      </w:rPr>
    </w:lvl>
    <w:lvl w:ilvl="2" w:tplc="12602C5E">
      <w:start w:val="1"/>
      <w:numFmt w:val="bullet"/>
      <w:lvlText w:val=""/>
      <w:lvlJc w:val="left"/>
      <w:pPr>
        <w:ind w:left="2160" w:hanging="360"/>
      </w:pPr>
      <w:rPr>
        <w:rFonts w:ascii="Wingdings" w:hAnsi="Wingdings" w:hint="default"/>
      </w:rPr>
    </w:lvl>
    <w:lvl w:ilvl="3" w:tplc="76646AD6">
      <w:start w:val="1"/>
      <w:numFmt w:val="bullet"/>
      <w:lvlText w:val=""/>
      <w:lvlJc w:val="left"/>
      <w:pPr>
        <w:ind w:left="2880" w:hanging="360"/>
      </w:pPr>
      <w:rPr>
        <w:rFonts w:ascii="Symbol" w:hAnsi="Symbol" w:hint="default"/>
      </w:rPr>
    </w:lvl>
    <w:lvl w:ilvl="4" w:tplc="0186B2B6">
      <w:start w:val="1"/>
      <w:numFmt w:val="bullet"/>
      <w:lvlText w:val="o"/>
      <w:lvlJc w:val="left"/>
      <w:pPr>
        <w:ind w:left="3600" w:hanging="360"/>
      </w:pPr>
      <w:rPr>
        <w:rFonts w:ascii="Courier New" w:hAnsi="Courier New" w:hint="default"/>
      </w:rPr>
    </w:lvl>
    <w:lvl w:ilvl="5" w:tplc="6560ABC2">
      <w:start w:val="1"/>
      <w:numFmt w:val="bullet"/>
      <w:lvlText w:val=""/>
      <w:lvlJc w:val="left"/>
      <w:pPr>
        <w:ind w:left="4320" w:hanging="360"/>
      </w:pPr>
      <w:rPr>
        <w:rFonts w:ascii="Wingdings" w:hAnsi="Wingdings" w:hint="default"/>
      </w:rPr>
    </w:lvl>
    <w:lvl w:ilvl="6" w:tplc="AB9CFAD0">
      <w:start w:val="1"/>
      <w:numFmt w:val="bullet"/>
      <w:lvlText w:val=""/>
      <w:lvlJc w:val="left"/>
      <w:pPr>
        <w:ind w:left="5040" w:hanging="360"/>
      </w:pPr>
      <w:rPr>
        <w:rFonts w:ascii="Symbol" w:hAnsi="Symbol" w:hint="default"/>
      </w:rPr>
    </w:lvl>
    <w:lvl w:ilvl="7" w:tplc="ADD43D24">
      <w:start w:val="1"/>
      <w:numFmt w:val="bullet"/>
      <w:lvlText w:val="o"/>
      <w:lvlJc w:val="left"/>
      <w:pPr>
        <w:ind w:left="5760" w:hanging="360"/>
      </w:pPr>
      <w:rPr>
        <w:rFonts w:ascii="Courier New" w:hAnsi="Courier New" w:hint="default"/>
      </w:rPr>
    </w:lvl>
    <w:lvl w:ilvl="8" w:tplc="19788AE8">
      <w:start w:val="1"/>
      <w:numFmt w:val="bullet"/>
      <w:lvlText w:val=""/>
      <w:lvlJc w:val="left"/>
      <w:pPr>
        <w:ind w:left="6480" w:hanging="360"/>
      </w:pPr>
      <w:rPr>
        <w:rFonts w:ascii="Wingdings" w:hAnsi="Wingdings" w:hint="default"/>
      </w:rPr>
    </w:lvl>
  </w:abstractNum>
  <w:abstractNum w:abstractNumId="17" w15:restartNumberingAfterBreak="0">
    <w:nsid w:val="36522497"/>
    <w:multiLevelType w:val="hybridMultilevel"/>
    <w:tmpl w:val="F8D0E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51689"/>
    <w:multiLevelType w:val="hybridMultilevel"/>
    <w:tmpl w:val="7CAC4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8A6DAC"/>
    <w:multiLevelType w:val="hybridMultilevel"/>
    <w:tmpl w:val="46A48E1E"/>
    <w:lvl w:ilvl="0" w:tplc="A54824A2">
      <w:start w:val="1"/>
      <w:numFmt w:val="decimal"/>
      <w:lvlText w:val="%1."/>
      <w:lvlJc w:val="left"/>
      <w:pPr>
        <w:ind w:left="720" w:hanging="360"/>
      </w:pPr>
    </w:lvl>
    <w:lvl w:ilvl="1" w:tplc="DC26229E">
      <w:start w:val="1"/>
      <w:numFmt w:val="lowerLetter"/>
      <w:lvlText w:val="%2."/>
      <w:lvlJc w:val="left"/>
      <w:pPr>
        <w:ind w:left="1440" w:hanging="360"/>
      </w:pPr>
    </w:lvl>
    <w:lvl w:ilvl="2" w:tplc="8B26D72E">
      <w:start w:val="1"/>
      <w:numFmt w:val="lowerRoman"/>
      <w:lvlText w:val="%3."/>
      <w:lvlJc w:val="right"/>
      <w:pPr>
        <w:ind w:left="2160" w:hanging="180"/>
      </w:pPr>
    </w:lvl>
    <w:lvl w:ilvl="3" w:tplc="7C5E9B24">
      <w:start w:val="1"/>
      <w:numFmt w:val="decimal"/>
      <w:lvlText w:val="%4."/>
      <w:lvlJc w:val="left"/>
      <w:pPr>
        <w:ind w:left="2880" w:hanging="360"/>
      </w:pPr>
    </w:lvl>
    <w:lvl w:ilvl="4" w:tplc="2ED058A4">
      <w:start w:val="1"/>
      <w:numFmt w:val="lowerLetter"/>
      <w:lvlText w:val="%5."/>
      <w:lvlJc w:val="left"/>
      <w:pPr>
        <w:ind w:left="3600" w:hanging="360"/>
      </w:pPr>
    </w:lvl>
    <w:lvl w:ilvl="5" w:tplc="F41802B6">
      <w:start w:val="1"/>
      <w:numFmt w:val="lowerRoman"/>
      <w:lvlText w:val="%6."/>
      <w:lvlJc w:val="right"/>
      <w:pPr>
        <w:ind w:left="4320" w:hanging="180"/>
      </w:pPr>
    </w:lvl>
    <w:lvl w:ilvl="6" w:tplc="6852AFC8">
      <w:start w:val="1"/>
      <w:numFmt w:val="decimal"/>
      <w:lvlText w:val="%7."/>
      <w:lvlJc w:val="left"/>
      <w:pPr>
        <w:ind w:left="5040" w:hanging="360"/>
      </w:pPr>
    </w:lvl>
    <w:lvl w:ilvl="7" w:tplc="1F2E8F54">
      <w:start w:val="1"/>
      <w:numFmt w:val="lowerLetter"/>
      <w:lvlText w:val="%8."/>
      <w:lvlJc w:val="left"/>
      <w:pPr>
        <w:ind w:left="5760" w:hanging="360"/>
      </w:pPr>
    </w:lvl>
    <w:lvl w:ilvl="8" w:tplc="019045CC">
      <w:start w:val="1"/>
      <w:numFmt w:val="lowerRoman"/>
      <w:lvlText w:val="%9."/>
      <w:lvlJc w:val="right"/>
      <w:pPr>
        <w:ind w:left="6480" w:hanging="180"/>
      </w:pPr>
    </w:lvl>
  </w:abstractNum>
  <w:abstractNum w:abstractNumId="20" w15:restartNumberingAfterBreak="0">
    <w:nsid w:val="478A2D4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B246782"/>
    <w:multiLevelType w:val="hybridMultilevel"/>
    <w:tmpl w:val="4A24A49A"/>
    <w:lvl w:ilvl="0" w:tplc="1248D266">
      <w:start w:val="1"/>
      <w:numFmt w:val="bullet"/>
      <w:lvlText w:val=""/>
      <w:lvlJc w:val="left"/>
      <w:pPr>
        <w:ind w:left="720" w:hanging="360"/>
      </w:pPr>
      <w:rPr>
        <w:rFonts w:ascii="Symbol" w:hAnsi="Symbol" w:hint="default"/>
      </w:rPr>
    </w:lvl>
    <w:lvl w:ilvl="1" w:tplc="14BE2892">
      <w:start w:val="1"/>
      <w:numFmt w:val="bullet"/>
      <w:lvlText w:val="o"/>
      <w:lvlJc w:val="left"/>
      <w:pPr>
        <w:ind w:left="1440" w:hanging="360"/>
      </w:pPr>
      <w:rPr>
        <w:rFonts w:ascii="Courier New" w:hAnsi="Courier New" w:hint="default"/>
      </w:rPr>
    </w:lvl>
    <w:lvl w:ilvl="2" w:tplc="F7CE3FE4">
      <w:start w:val="1"/>
      <w:numFmt w:val="bullet"/>
      <w:lvlText w:val=""/>
      <w:lvlJc w:val="left"/>
      <w:pPr>
        <w:ind w:left="2160" w:hanging="360"/>
      </w:pPr>
      <w:rPr>
        <w:rFonts w:ascii="Wingdings" w:hAnsi="Wingdings" w:hint="default"/>
      </w:rPr>
    </w:lvl>
    <w:lvl w:ilvl="3" w:tplc="58EA78E8">
      <w:start w:val="1"/>
      <w:numFmt w:val="bullet"/>
      <w:lvlText w:val=""/>
      <w:lvlJc w:val="left"/>
      <w:pPr>
        <w:ind w:left="2880" w:hanging="360"/>
      </w:pPr>
      <w:rPr>
        <w:rFonts w:ascii="Symbol" w:hAnsi="Symbol" w:hint="default"/>
      </w:rPr>
    </w:lvl>
    <w:lvl w:ilvl="4" w:tplc="F548559E">
      <w:start w:val="1"/>
      <w:numFmt w:val="bullet"/>
      <w:lvlText w:val="o"/>
      <w:lvlJc w:val="left"/>
      <w:pPr>
        <w:ind w:left="3600" w:hanging="360"/>
      </w:pPr>
      <w:rPr>
        <w:rFonts w:ascii="Courier New" w:hAnsi="Courier New" w:hint="default"/>
      </w:rPr>
    </w:lvl>
    <w:lvl w:ilvl="5" w:tplc="1826DDF0">
      <w:start w:val="1"/>
      <w:numFmt w:val="bullet"/>
      <w:lvlText w:val=""/>
      <w:lvlJc w:val="left"/>
      <w:pPr>
        <w:ind w:left="4320" w:hanging="360"/>
      </w:pPr>
      <w:rPr>
        <w:rFonts w:ascii="Wingdings" w:hAnsi="Wingdings" w:hint="default"/>
      </w:rPr>
    </w:lvl>
    <w:lvl w:ilvl="6" w:tplc="E83E5088">
      <w:start w:val="1"/>
      <w:numFmt w:val="bullet"/>
      <w:lvlText w:val=""/>
      <w:lvlJc w:val="left"/>
      <w:pPr>
        <w:ind w:left="5040" w:hanging="360"/>
      </w:pPr>
      <w:rPr>
        <w:rFonts w:ascii="Symbol" w:hAnsi="Symbol" w:hint="default"/>
      </w:rPr>
    </w:lvl>
    <w:lvl w:ilvl="7" w:tplc="C91E157C">
      <w:start w:val="1"/>
      <w:numFmt w:val="bullet"/>
      <w:lvlText w:val="o"/>
      <w:lvlJc w:val="left"/>
      <w:pPr>
        <w:ind w:left="5760" w:hanging="360"/>
      </w:pPr>
      <w:rPr>
        <w:rFonts w:ascii="Courier New" w:hAnsi="Courier New" w:hint="default"/>
      </w:rPr>
    </w:lvl>
    <w:lvl w:ilvl="8" w:tplc="981AA776">
      <w:start w:val="1"/>
      <w:numFmt w:val="bullet"/>
      <w:lvlText w:val=""/>
      <w:lvlJc w:val="left"/>
      <w:pPr>
        <w:ind w:left="6480" w:hanging="360"/>
      </w:pPr>
      <w:rPr>
        <w:rFonts w:ascii="Wingdings" w:hAnsi="Wingdings" w:hint="default"/>
      </w:rPr>
    </w:lvl>
  </w:abstractNum>
  <w:abstractNum w:abstractNumId="22" w15:restartNumberingAfterBreak="0">
    <w:nsid w:val="525B2373"/>
    <w:multiLevelType w:val="hybridMultilevel"/>
    <w:tmpl w:val="7A0E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442B87"/>
    <w:multiLevelType w:val="hybridMultilevel"/>
    <w:tmpl w:val="19C62AEC"/>
    <w:lvl w:ilvl="0" w:tplc="11E85D20">
      <w:start w:val="1"/>
      <w:numFmt w:val="bullet"/>
      <w:lvlText w:val=""/>
      <w:lvlJc w:val="left"/>
      <w:pPr>
        <w:ind w:left="720" w:hanging="360"/>
      </w:pPr>
      <w:rPr>
        <w:rFonts w:ascii="Symbol" w:hAnsi="Symbol" w:hint="default"/>
      </w:rPr>
    </w:lvl>
    <w:lvl w:ilvl="1" w:tplc="325C48F6">
      <w:start w:val="1"/>
      <w:numFmt w:val="bullet"/>
      <w:lvlText w:val="o"/>
      <w:lvlJc w:val="left"/>
      <w:pPr>
        <w:ind w:left="1440" w:hanging="360"/>
      </w:pPr>
      <w:rPr>
        <w:rFonts w:ascii="Courier New" w:hAnsi="Courier New" w:hint="default"/>
      </w:rPr>
    </w:lvl>
    <w:lvl w:ilvl="2" w:tplc="5E3447B2">
      <w:start w:val="1"/>
      <w:numFmt w:val="bullet"/>
      <w:lvlText w:val=""/>
      <w:lvlJc w:val="left"/>
      <w:pPr>
        <w:ind w:left="2160" w:hanging="360"/>
      </w:pPr>
      <w:rPr>
        <w:rFonts w:ascii="Wingdings" w:hAnsi="Wingdings" w:hint="default"/>
      </w:rPr>
    </w:lvl>
    <w:lvl w:ilvl="3" w:tplc="E5881C46">
      <w:start w:val="1"/>
      <w:numFmt w:val="bullet"/>
      <w:lvlText w:val=""/>
      <w:lvlJc w:val="left"/>
      <w:pPr>
        <w:ind w:left="2880" w:hanging="360"/>
      </w:pPr>
      <w:rPr>
        <w:rFonts w:ascii="Symbol" w:hAnsi="Symbol" w:hint="default"/>
      </w:rPr>
    </w:lvl>
    <w:lvl w:ilvl="4" w:tplc="28546FC0">
      <w:start w:val="1"/>
      <w:numFmt w:val="bullet"/>
      <w:lvlText w:val="o"/>
      <w:lvlJc w:val="left"/>
      <w:pPr>
        <w:ind w:left="3600" w:hanging="360"/>
      </w:pPr>
      <w:rPr>
        <w:rFonts w:ascii="Courier New" w:hAnsi="Courier New" w:hint="default"/>
      </w:rPr>
    </w:lvl>
    <w:lvl w:ilvl="5" w:tplc="A93A8B50">
      <w:start w:val="1"/>
      <w:numFmt w:val="bullet"/>
      <w:lvlText w:val=""/>
      <w:lvlJc w:val="left"/>
      <w:pPr>
        <w:ind w:left="4320" w:hanging="360"/>
      </w:pPr>
      <w:rPr>
        <w:rFonts w:ascii="Wingdings" w:hAnsi="Wingdings" w:hint="default"/>
      </w:rPr>
    </w:lvl>
    <w:lvl w:ilvl="6" w:tplc="E2626BCA">
      <w:start w:val="1"/>
      <w:numFmt w:val="bullet"/>
      <w:lvlText w:val=""/>
      <w:lvlJc w:val="left"/>
      <w:pPr>
        <w:ind w:left="5040" w:hanging="360"/>
      </w:pPr>
      <w:rPr>
        <w:rFonts w:ascii="Symbol" w:hAnsi="Symbol" w:hint="default"/>
      </w:rPr>
    </w:lvl>
    <w:lvl w:ilvl="7" w:tplc="9ACAC572">
      <w:start w:val="1"/>
      <w:numFmt w:val="bullet"/>
      <w:lvlText w:val="o"/>
      <w:lvlJc w:val="left"/>
      <w:pPr>
        <w:ind w:left="5760" w:hanging="360"/>
      </w:pPr>
      <w:rPr>
        <w:rFonts w:ascii="Courier New" w:hAnsi="Courier New" w:hint="default"/>
      </w:rPr>
    </w:lvl>
    <w:lvl w:ilvl="8" w:tplc="26ACF7B8">
      <w:start w:val="1"/>
      <w:numFmt w:val="bullet"/>
      <w:lvlText w:val=""/>
      <w:lvlJc w:val="left"/>
      <w:pPr>
        <w:ind w:left="6480" w:hanging="360"/>
      </w:pPr>
      <w:rPr>
        <w:rFonts w:ascii="Wingdings" w:hAnsi="Wingdings" w:hint="default"/>
      </w:rPr>
    </w:lvl>
  </w:abstractNum>
  <w:abstractNum w:abstractNumId="24" w15:restartNumberingAfterBreak="0">
    <w:nsid w:val="557E122E"/>
    <w:multiLevelType w:val="hybridMultilevel"/>
    <w:tmpl w:val="67DE41D4"/>
    <w:lvl w:ilvl="0" w:tplc="B0BEFD54">
      <w:start w:val="1"/>
      <w:numFmt w:val="decimal"/>
      <w:lvlText w:val="%1."/>
      <w:lvlJc w:val="left"/>
      <w:pPr>
        <w:ind w:left="720" w:hanging="360"/>
      </w:pPr>
    </w:lvl>
    <w:lvl w:ilvl="1" w:tplc="2B1ADAA4">
      <w:start w:val="1"/>
      <w:numFmt w:val="lowerLetter"/>
      <w:lvlText w:val="%2."/>
      <w:lvlJc w:val="left"/>
      <w:pPr>
        <w:ind w:left="1440" w:hanging="360"/>
      </w:pPr>
    </w:lvl>
    <w:lvl w:ilvl="2" w:tplc="6EAAD6C2">
      <w:start w:val="1"/>
      <w:numFmt w:val="lowerRoman"/>
      <w:lvlText w:val="%3."/>
      <w:lvlJc w:val="right"/>
      <w:pPr>
        <w:ind w:left="2160" w:hanging="180"/>
      </w:pPr>
    </w:lvl>
    <w:lvl w:ilvl="3" w:tplc="4EA4450C">
      <w:start w:val="1"/>
      <w:numFmt w:val="decimal"/>
      <w:lvlText w:val="%4."/>
      <w:lvlJc w:val="left"/>
      <w:pPr>
        <w:ind w:left="2880" w:hanging="360"/>
      </w:pPr>
    </w:lvl>
    <w:lvl w:ilvl="4" w:tplc="2BC8FE18">
      <w:start w:val="1"/>
      <w:numFmt w:val="lowerLetter"/>
      <w:lvlText w:val="%5."/>
      <w:lvlJc w:val="left"/>
      <w:pPr>
        <w:ind w:left="3600" w:hanging="360"/>
      </w:pPr>
    </w:lvl>
    <w:lvl w:ilvl="5" w:tplc="6B4813CC">
      <w:start w:val="1"/>
      <w:numFmt w:val="lowerRoman"/>
      <w:lvlText w:val="%6."/>
      <w:lvlJc w:val="right"/>
      <w:pPr>
        <w:ind w:left="4320" w:hanging="180"/>
      </w:pPr>
    </w:lvl>
    <w:lvl w:ilvl="6" w:tplc="BFC218AC">
      <w:start w:val="1"/>
      <w:numFmt w:val="decimal"/>
      <w:lvlText w:val="%7."/>
      <w:lvlJc w:val="left"/>
      <w:pPr>
        <w:ind w:left="5040" w:hanging="360"/>
      </w:pPr>
    </w:lvl>
    <w:lvl w:ilvl="7" w:tplc="E4948366">
      <w:start w:val="1"/>
      <w:numFmt w:val="lowerLetter"/>
      <w:lvlText w:val="%8."/>
      <w:lvlJc w:val="left"/>
      <w:pPr>
        <w:ind w:left="5760" w:hanging="360"/>
      </w:pPr>
    </w:lvl>
    <w:lvl w:ilvl="8" w:tplc="62D4DF30">
      <w:start w:val="1"/>
      <w:numFmt w:val="lowerRoman"/>
      <w:lvlText w:val="%9."/>
      <w:lvlJc w:val="right"/>
      <w:pPr>
        <w:ind w:left="6480" w:hanging="180"/>
      </w:pPr>
    </w:lvl>
  </w:abstractNum>
  <w:abstractNum w:abstractNumId="25" w15:restartNumberingAfterBreak="0">
    <w:nsid w:val="5DD86A24"/>
    <w:multiLevelType w:val="hybridMultilevel"/>
    <w:tmpl w:val="49CE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27264"/>
    <w:multiLevelType w:val="hybridMultilevel"/>
    <w:tmpl w:val="6BC866E8"/>
    <w:lvl w:ilvl="0" w:tplc="6C50AB2C">
      <w:start w:val="1"/>
      <w:numFmt w:val="bullet"/>
      <w:lvlText w:val=""/>
      <w:lvlJc w:val="left"/>
      <w:pPr>
        <w:ind w:left="720" w:hanging="360"/>
      </w:pPr>
      <w:rPr>
        <w:rFonts w:ascii="Symbol" w:hAnsi="Symbol" w:hint="default"/>
      </w:rPr>
    </w:lvl>
    <w:lvl w:ilvl="1" w:tplc="5AECA76A">
      <w:start w:val="1"/>
      <w:numFmt w:val="bullet"/>
      <w:lvlText w:val="o"/>
      <w:lvlJc w:val="left"/>
      <w:pPr>
        <w:ind w:left="1440" w:hanging="360"/>
      </w:pPr>
      <w:rPr>
        <w:rFonts w:ascii="Courier New" w:hAnsi="Courier New" w:hint="default"/>
      </w:rPr>
    </w:lvl>
    <w:lvl w:ilvl="2" w:tplc="FF064CCC">
      <w:start w:val="1"/>
      <w:numFmt w:val="bullet"/>
      <w:lvlText w:val=""/>
      <w:lvlJc w:val="left"/>
      <w:pPr>
        <w:ind w:left="2160" w:hanging="360"/>
      </w:pPr>
      <w:rPr>
        <w:rFonts w:ascii="Wingdings" w:hAnsi="Wingdings" w:hint="default"/>
      </w:rPr>
    </w:lvl>
    <w:lvl w:ilvl="3" w:tplc="B95C82A8">
      <w:start w:val="1"/>
      <w:numFmt w:val="bullet"/>
      <w:lvlText w:val=""/>
      <w:lvlJc w:val="left"/>
      <w:pPr>
        <w:ind w:left="2880" w:hanging="360"/>
      </w:pPr>
      <w:rPr>
        <w:rFonts w:ascii="Symbol" w:hAnsi="Symbol" w:hint="default"/>
      </w:rPr>
    </w:lvl>
    <w:lvl w:ilvl="4" w:tplc="D54C846E">
      <w:start w:val="1"/>
      <w:numFmt w:val="bullet"/>
      <w:lvlText w:val="o"/>
      <w:lvlJc w:val="left"/>
      <w:pPr>
        <w:ind w:left="3600" w:hanging="360"/>
      </w:pPr>
      <w:rPr>
        <w:rFonts w:ascii="Courier New" w:hAnsi="Courier New" w:hint="default"/>
      </w:rPr>
    </w:lvl>
    <w:lvl w:ilvl="5" w:tplc="D2E42846">
      <w:start w:val="1"/>
      <w:numFmt w:val="bullet"/>
      <w:lvlText w:val=""/>
      <w:lvlJc w:val="left"/>
      <w:pPr>
        <w:ind w:left="4320" w:hanging="360"/>
      </w:pPr>
      <w:rPr>
        <w:rFonts w:ascii="Wingdings" w:hAnsi="Wingdings" w:hint="default"/>
      </w:rPr>
    </w:lvl>
    <w:lvl w:ilvl="6" w:tplc="8AB47E98">
      <w:start w:val="1"/>
      <w:numFmt w:val="bullet"/>
      <w:lvlText w:val=""/>
      <w:lvlJc w:val="left"/>
      <w:pPr>
        <w:ind w:left="5040" w:hanging="360"/>
      </w:pPr>
      <w:rPr>
        <w:rFonts w:ascii="Symbol" w:hAnsi="Symbol" w:hint="default"/>
      </w:rPr>
    </w:lvl>
    <w:lvl w:ilvl="7" w:tplc="189A46F8">
      <w:start w:val="1"/>
      <w:numFmt w:val="bullet"/>
      <w:lvlText w:val="o"/>
      <w:lvlJc w:val="left"/>
      <w:pPr>
        <w:ind w:left="5760" w:hanging="360"/>
      </w:pPr>
      <w:rPr>
        <w:rFonts w:ascii="Courier New" w:hAnsi="Courier New" w:hint="default"/>
      </w:rPr>
    </w:lvl>
    <w:lvl w:ilvl="8" w:tplc="FC063FE2">
      <w:start w:val="1"/>
      <w:numFmt w:val="bullet"/>
      <w:lvlText w:val=""/>
      <w:lvlJc w:val="left"/>
      <w:pPr>
        <w:ind w:left="6480" w:hanging="360"/>
      </w:pPr>
      <w:rPr>
        <w:rFonts w:ascii="Wingdings" w:hAnsi="Wingdings" w:hint="default"/>
      </w:rPr>
    </w:lvl>
  </w:abstractNum>
  <w:abstractNum w:abstractNumId="27" w15:restartNumberingAfterBreak="0">
    <w:nsid w:val="605D1FCD"/>
    <w:multiLevelType w:val="hybridMultilevel"/>
    <w:tmpl w:val="6D0E2D6A"/>
    <w:lvl w:ilvl="0" w:tplc="C610D060">
      <w:start w:val="1"/>
      <w:numFmt w:val="decimal"/>
      <w:lvlText w:val="%1."/>
      <w:lvlJc w:val="left"/>
      <w:pPr>
        <w:ind w:left="720" w:hanging="360"/>
      </w:pPr>
    </w:lvl>
    <w:lvl w:ilvl="1" w:tplc="6D82AF8A">
      <w:start w:val="1"/>
      <w:numFmt w:val="lowerLetter"/>
      <w:lvlText w:val="%2."/>
      <w:lvlJc w:val="left"/>
      <w:pPr>
        <w:ind w:left="1440" w:hanging="360"/>
      </w:pPr>
    </w:lvl>
    <w:lvl w:ilvl="2" w:tplc="EC9CC23E">
      <w:start w:val="1"/>
      <w:numFmt w:val="lowerRoman"/>
      <w:lvlText w:val="%3."/>
      <w:lvlJc w:val="right"/>
      <w:pPr>
        <w:ind w:left="2160" w:hanging="180"/>
      </w:pPr>
    </w:lvl>
    <w:lvl w:ilvl="3" w:tplc="510EEF66">
      <w:start w:val="1"/>
      <w:numFmt w:val="decimal"/>
      <w:lvlText w:val="%4."/>
      <w:lvlJc w:val="left"/>
      <w:pPr>
        <w:ind w:left="2880" w:hanging="360"/>
      </w:pPr>
    </w:lvl>
    <w:lvl w:ilvl="4" w:tplc="DA4AE0E0">
      <w:start w:val="1"/>
      <w:numFmt w:val="lowerLetter"/>
      <w:lvlText w:val="%5."/>
      <w:lvlJc w:val="left"/>
      <w:pPr>
        <w:ind w:left="3600" w:hanging="360"/>
      </w:pPr>
    </w:lvl>
    <w:lvl w:ilvl="5" w:tplc="A952428C">
      <w:start w:val="1"/>
      <w:numFmt w:val="lowerRoman"/>
      <w:lvlText w:val="%6."/>
      <w:lvlJc w:val="right"/>
      <w:pPr>
        <w:ind w:left="4320" w:hanging="180"/>
      </w:pPr>
    </w:lvl>
    <w:lvl w:ilvl="6" w:tplc="881AACA4">
      <w:start w:val="1"/>
      <w:numFmt w:val="decimal"/>
      <w:lvlText w:val="%7."/>
      <w:lvlJc w:val="left"/>
      <w:pPr>
        <w:ind w:left="5040" w:hanging="360"/>
      </w:pPr>
    </w:lvl>
    <w:lvl w:ilvl="7" w:tplc="A55C2826">
      <w:start w:val="1"/>
      <w:numFmt w:val="lowerLetter"/>
      <w:lvlText w:val="%8."/>
      <w:lvlJc w:val="left"/>
      <w:pPr>
        <w:ind w:left="5760" w:hanging="360"/>
      </w:pPr>
    </w:lvl>
    <w:lvl w:ilvl="8" w:tplc="A748FA4E">
      <w:start w:val="1"/>
      <w:numFmt w:val="lowerRoman"/>
      <w:lvlText w:val="%9."/>
      <w:lvlJc w:val="right"/>
      <w:pPr>
        <w:ind w:left="6480" w:hanging="180"/>
      </w:pPr>
    </w:lvl>
  </w:abstractNum>
  <w:abstractNum w:abstractNumId="28" w15:restartNumberingAfterBreak="0">
    <w:nsid w:val="6198593C"/>
    <w:multiLevelType w:val="hybridMultilevel"/>
    <w:tmpl w:val="30BC2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167E70"/>
    <w:multiLevelType w:val="hybridMultilevel"/>
    <w:tmpl w:val="D486CDCA"/>
    <w:lvl w:ilvl="0" w:tplc="68BC6350">
      <w:start w:val="1"/>
      <w:numFmt w:val="decimal"/>
      <w:lvlText w:val="%1."/>
      <w:lvlJc w:val="left"/>
      <w:pPr>
        <w:ind w:left="720" w:hanging="360"/>
      </w:pPr>
    </w:lvl>
    <w:lvl w:ilvl="1" w:tplc="48A2F59E">
      <w:start w:val="1"/>
      <w:numFmt w:val="lowerLetter"/>
      <w:lvlText w:val="%2."/>
      <w:lvlJc w:val="left"/>
      <w:pPr>
        <w:ind w:left="1440" w:hanging="360"/>
      </w:pPr>
    </w:lvl>
    <w:lvl w:ilvl="2" w:tplc="34669614">
      <w:start w:val="1"/>
      <w:numFmt w:val="lowerRoman"/>
      <w:lvlText w:val="%3."/>
      <w:lvlJc w:val="right"/>
      <w:pPr>
        <w:ind w:left="2160" w:hanging="180"/>
      </w:pPr>
    </w:lvl>
    <w:lvl w:ilvl="3" w:tplc="06DA1E70">
      <w:start w:val="1"/>
      <w:numFmt w:val="decimal"/>
      <w:lvlText w:val="%4."/>
      <w:lvlJc w:val="left"/>
      <w:pPr>
        <w:ind w:left="2880" w:hanging="360"/>
      </w:pPr>
    </w:lvl>
    <w:lvl w:ilvl="4" w:tplc="0458E76A">
      <w:start w:val="1"/>
      <w:numFmt w:val="lowerLetter"/>
      <w:lvlText w:val="%5."/>
      <w:lvlJc w:val="left"/>
      <w:pPr>
        <w:ind w:left="3600" w:hanging="360"/>
      </w:pPr>
    </w:lvl>
    <w:lvl w:ilvl="5" w:tplc="94CAA6D0">
      <w:start w:val="1"/>
      <w:numFmt w:val="lowerRoman"/>
      <w:lvlText w:val="%6."/>
      <w:lvlJc w:val="right"/>
      <w:pPr>
        <w:ind w:left="4320" w:hanging="180"/>
      </w:pPr>
    </w:lvl>
    <w:lvl w:ilvl="6" w:tplc="EF88D6D4">
      <w:start w:val="1"/>
      <w:numFmt w:val="decimal"/>
      <w:lvlText w:val="%7."/>
      <w:lvlJc w:val="left"/>
      <w:pPr>
        <w:ind w:left="5040" w:hanging="360"/>
      </w:pPr>
    </w:lvl>
    <w:lvl w:ilvl="7" w:tplc="08DA0DEA">
      <w:start w:val="1"/>
      <w:numFmt w:val="lowerLetter"/>
      <w:lvlText w:val="%8."/>
      <w:lvlJc w:val="left"/>
      <w:pPr>
        <w:ind w:left="5760" w:hanging="360"/>
      </w:pPr>
    </w:lvl>
    <w:lvl w:ilvl="8" w:tplc="04D2294C">
      <w:start w:val="1"/>
      <w:numFmt w:val="lowerRoman"/>
      <w:lvlText w:val="%9."/>
      <w:lvlJc w:val="right"/>
      <w:pPr>
        <w:ind w:left="6480" w:hanging="180"/>
      </w:pPr>
    </w:lvl>
  </w:abstractNum>
  <w:abstractNum w:abstractNumId="30" w15:restartNumberingAfterBreak="0">
    <w:nsid w:val="65E13260"/>
    <w:multiLevelType w:val="hybridMultilevel"/>
    <w:tmpl w:val="8846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F31E51"/>
    <w:multiLevelType w:val="hybridMultilevel"/>
    <w:tmpl w:val="771A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46C31"/>
    <w:multiLevelType w:val="hybridMultilevel"/>
    <w:tmpl w:val="C860C3E2"/>
    <w:lvl w:ilvl="0" w:tplc="326A7ADE">
      <w:start w:val="1"/>
      <w:numFmt w:val="decimal"/>
      <w:lvlText w:val="%1."/>
      <w:lvlJc w:val="left"/>
      <w:pPr>
        <w:ind w:left="720" w:hanging="360"/>
      </w:pPr>
    </w:lvl>
    <w:lvl w:ilvl="1" w:tplc="1B62C42C">
      <w:start w:val="1"/>
      <w:numFmt w:val="lowerLetter"/>
      <w:lvlText w:val="%2."/>
      <w:lvlJc w:val="left"/>
      <w:pPr>
        <w:ind w:left="1440" w:hanging="360"/>
      </w:pPr>
    </w:lvl>
    <w:lvl w:ilvl="2" w:tplc="4E928D7A">
      <w:start w:val="1"/>
      <w:numFmt w:val="lowerRoman"/>
      <w:lvlText w:val="%3."/>
      <w:lvlJc w:val="right"/>
      <w:pPr>
        <w:ind w:left="2160" w:hanging="180"/>
      </w:pPr>
    </w:lvl>
    <w:lvl w:ilvl="3" w:tplc="0562ED82">
      <w:start w:val="1"/>
      <w:numFmt w:val="decimal"/>
      <w:lvlText w:val="%4."/>
      <w:lvlJc w:val="left"/>
      <w:pPr>
        <w:ind w:left="2880" w:hanging="360"/>
      </w:pPr>
    </w:lvl>
    <w:lvl w:ilvl="4" w:tplc="1AB4C3D4">
      <w:start w:val="1"/>
      <w:numFmt w:val="lowerLetter"/>
      <w:lvlText w:val="%5."/>
      <w:lvlJc w:val="left"/>
      <w:pPr>
        <w:ind w:left="3600" w:hanging="360"/>
      </w:pPr>
    </w:lvl>
    <w:lvl w:ilvl="5" w:tplc="200A97BE">
      <w:start w:val="1"/>
      <w:numFmt w:val="lowerRoman"/>
      <w:lvlText w:val="%6."/>
      <w:lvlJc w:val="right"/>
      <w:pPr>
        <w:ind w:left="4320" w:hanging="180"/>
      </w:pPr>
    </w:lvl>
    <w:lvl w:ilvl="6" w:tplc="F77C09F8">
      <w:start w:val="1"/>
      <w:numFmt w:val="decimal"/>
      <w:lvlText w:val="%7."/>
      <w:lvlJc w:val="left"/>
      <w:pPr>
        <w:ind w:left="5040" w:hanging="360"/>
      </w:pPr>
    </w:lvl>
    <w:lvl w:ilvl="7" w:tplc="BB706BE4">
      <w:start w:val="1"/>
      <w:numFmt w:val="lowerLetter"/>
      <w:lvlText w:val="%8."/>
      <w:lvlJc w:val="left"/>
      <w:pPr>
        <w:ind w:left="5760" w:hanging="360"/>
      </w:pPr>
    </w:lvl>
    <w:lvl w:ilvl="8" w:tplc="6F4C1D30">
      <w:start w:val="1"/>
      <w:numFmt w:val="lowerRoman"/>
      <w:lvlText w:val="%9."/>
      <w:lvlJc w:val="right"/>
      <w:pPr>
        <w:ind w:left="6480" w:hanging="180"/>
      </w:pPr>
    </w:lvl>
  </w:abstractNum>
  <w:abstractNum w:abstractNumId="33" w15:restartNumberingAfterBreak="0">
    <w:nsid w:val="6FE6099A"/>
    <w:multiLevelType w:val="hybridMultilevel"/>
    <w:tmpl w:val="23D2AFD4"/>
    <w:lvl w:ilvl="0" w:tplc="026E992A">
      <w:start w:val="1"/>
      <w:numFmt w:val="decimal"/>
      <w:lvlText w:val="%1."/>
      <w:lvlJc w:val="left"/>
      <w:pPr>
        <w:ind w:left="720" w:hanging="360"/>
      </w:pPr>
    </w:lvl>
    <w:lvl w:ilvl="1" w:tplc="61883E0E">
      <w:start w:val="1"/>
      <w:numFmt w:val="lowerLetter"/>
      <w:lvlText w:val="%2."/>
      <w:lvlJc w:val="left"/>
      <w:pPr>
        <w:ind w:left="1440" w:hanging="360"/>
      </w:pPr>
    </w:lvl>
    <w:lvl w:ilvl="2" w:tplc="FC0631CA">
      <w:start w:val="1"/>
      <w:numFmt w:val="lowerRoman"/>
      <w:lvlText w:val="%3."/>
      <w:lvlJc w:val="right"/>
      <w:pPr>
        <w:ind w:left="2160" w:hanging="180"/>
      </w:pPr>
    </w:lvl>
    <w:lvl w:ilvl="3" w:tplc="6CAEAFE8">
      <w:start w:val="1"/>
      <w:numFmt w:val="decimal"/>
      <w:lvlText w:val="%4."/>
      <w:lvlJc w:val="left"/>
      <w:pPr>
        <w:ind w:left="2880" w:hanging="360"/>
      </w:pPr>
    </w:lvl>
    <w:lvl w:ilvl="4" w:tplc="09881B4E">
      <w:start w:val="1"/>
      <w:numFmt w:val="lowerLetter"/>
      <w:lvlText w:val="%5."/>
      <w:lvlJc w:val="left"/>
      <w:pPr>
        <w:ind w:left="3600" w:hanging="360"/>
      </w:pPr>
    </w:lvl>
    <w:lvl w:ilvl="5" w:tplc="E7F43BE8">
      <w:start w:val="1"/>
      <w:numFmt w:val="lowerRoman"/>
      <w:lvlText w:val="%6."/>
      <w:lvlJc w:val="right"/>
      <w:pPr>
        <w:ind w:left="4320" w:hanging="180"/>
      </w:pPr>
    </w:lvl>
    <w:lvl w:ilvl="6" w:tplc="C6E6E146">
      <w:start w:val="1"/>
      <w:numFmt w:val="decimal"/>
      <w:lvlText w:val="%7."/>
      <w:lvlJc w:val="left"/>
      <w:pPr>
        <w:ind w:left="5040" w:hanging="360"/>
      </w:pPr>
    </w:lvl>
    <w:lvl w:ilvl="7" w:tplc="DA9C160C">
      <w:start w:val="1"/>
      <w:numFmt w:val="lowerLetter"/>
      <w:lvlText w:val="%8."/>
      <w:lvlJc w:val="left"/>
      <w:pPr>
        <w:ind w:left="5760" w:hanging="360"/>
      </w:pPr>
    </w:lvl>
    <w:lvl w:ilvl="8" w:tplc="2B746374">
      <w:start w:val="1"/>
      <w:numFmt w:val="lowerRoman"/>
      <w:lvlText w:val="%9."/>
      <w:lvlJc w:val="right"/>
      <w:pPr>
        <w:ind w:left="6480" w:hanging="180"/>
      </w:pPr>
    </w:lvl>
  </w:abstractNum>
  <w:abstractNum w:abstractNumId="34" w15:restartNumberingAfterBreak="0">
    <w:nsid w:val="6FFF6B59"/>
    <w:multiLevelType w:val="hybridMultilevel"/>
    <w:tmpl w:val="0136F0DA"/>
    <w:lvl w:ilvl="0" w:tplc="6778BC7C">
      <w:start w:val="1"/>
      <w:numFmt w:val="decimal"/>
      <w:lvlText w:val="%1."/>
      <w:lvlJc w:val="left"/>
      <w:pPr>
        <w:ind w:left="720" w:hanging="360"/>
      </w:pPr>
    </w:lvl>
    <w:lvl w:ilvl="1" w:tplc="578CF928">
      <w:start w:val="1"/>
      <w:numFmt w:val="lowerLetter"/>
      <w:lvlText w:val="%2."/>
      <w:lvlJc w:val="left"/>
      <w:pPr>
        <w:ind w:left="1440" w:hanging="360"/>
      </w:pPr>
    </w:lvl>
    <w:lvl w:ilvl="2" w:tplc="1090CD62">
      <w:start w:val="1"/>
      <w:numFmt w:val="lowerRoman"/>
      <w:lvlText w:val="%3."/>
      <w:lvlJc w:val="right"/>
      <w:pPr>
        <w:ind w:left="2160" w:hanging="180"/>
      </w:pPr>
    </w:lvl>
    <w:lvl w:ilvl="3" w:tplc="C67E49BC">
      <w:start w:val="1"/>
      <w:numFmt w:val="decimal"/>
      <w:lvlText w:val="%4."/>
      <w:lvlJc w:val="left"/>
      <w:pPr>
        <w:ind w:left="2880" w:hanging="360"/>
      </w:pPr>
    </w:lvl>
    <w:lvl w:ilvl="4" w:tplc="29A4F1FA">
      <w:start w:val="1"/>
      <w:numFmt w:val="lowerLetter"/>
      <w:lvlText w:val="%5."/>
      <w:lvlJc w:val="left"/>
      <w:pPr>
        <w:ind w:left="3600" w:hanging="360"/>
      </w:pPr>
    </w:lvl>
    <w:lvl w:ilvl="5" w:tplc="C0E82226">
      <w:start w:val="1"/>
      <w:numFmt w:val="lowerRoman"/>
      <w:lvlText w:val="%6."/>
      <w:lvlJc w:val="right"/>
      <w:pPr>
        <w:ind w:left="4320" w:hanging="180"/>
      </w:pPr>
    </w:lvl>
    <w:lvl w:ilvl="6" w:tplc="7450953C">
      <w:start w:val="1"/>
      <w:numFmt w:val="decimal"/>
      <w:lvlText w:val="%7."/>
      <w:lvlJc w:val="left"/>
      <w:pPr>
        <w:ind w:left="5040" w:hanging="360"/>
      </w:pPr>
    </w:lvl>
    <w:lvl w:ilvl="7" w:tplc="8C1C97BC">
      <w:start w:val="1"/>
      <w:numFmt w:val="lowerLetter"/>
      <w:lvlText w:val="%8."/>
      <w:lvlJc w:val="left"/>
      <w:pPr>
        <w:ind w:left="5760" w:hanging="360"/>
      </w:pPr>
    </w:lvl>
    <w:lvl w:ilvl="8" w:tplc="B0948AA0">
      <w:start w:val="1"/>
      <w:numFmt w:val="lowerRoman"/>
      <w:lvlText w:val="%9."/>
      <w:lvlJc w:val="right"/>
      <w:pPr>
        <w:ind w:left="6480" w:hanging="180"/>
      </w:pPr>
    </w:lvl>
  </w:abstractNum>
  <w:abstractNum w:abstractNumId="35" w15:restartNumberingAfterBreak="0">
    <w:nsid w:val="701940C7"/>
    <w:multiLevelType w:val="hybridMultilevel"/>
    <w:tmpl w:val="B8EA95A0"/>
    <w:lvl w:ilvl="0" w:tplc="AE9AE2E0">
      <w:start w:val="1"/>
      <w:numFmt w:val="bullet"/>
      <w:lvlText w:val=""/>
      <w:lvlJc w:val="left"/>
      <w:pPr>
        <w:ind w:left="720" w:hanging="360"/>
      </w:pPr>
      <w:rPr>
        <w:rFonts w:ascii="Symbol" w:hAnsi="Symbol" w:hint="default"/>
      </w:rPr>
    </w:lvl>
    <w:lvl w:ilvl="1" w:tplc="57E4475C">
      <w:start w:val="1"/>
      <w:numFmt w:val="bullet"/>
      <w:lvlText w:val="o"/>
      <w:lvlJc w:val="left"/>
      <w:pPr>
        <w:ind w:left="1440" w:hanging="360"/>
      </w:pPr>
      <w:rPr>
        <w:rFonts w:ascii="Courier New" w:hAnsi="Courier New" w:hint="default"/>
      </w:rPr>
    </w:lvl>
    <w:lvl w:ilvl="2" w:tplc="17A46934">
      <w:start w:val="1"/>
      <w:numFmt w:val="bullet"/>
      <w:lvlText w:val=""/>
      <w:lvlJc w:val="left"/>
      <w:pPr>
        <w:ind w:left="2160" w:hanging="360"/>
      </w:pPr>
      <w:rPr>
        <w:rFonts w:ascii="Wingdings" w:hAnsi="Wingdings" w:hint="default"/>
      </w:rPr>
    </w:lvl>
    <w:lvl w:ilvl="3" w:tplc="6AC692E0">
      <w:start w:val="1"/>
      <w:numFmt w:val="bullet"/>
      <w:lvlText w:val=""/>
      <w:lvlJc w:val="left"/>
      <w:pPr>
        <w:ind w:left="2880" w:hanging="360"/>
      </w:pPr>
      <w:rPr>
        <w:rFonts w:ascii="Symbol" w:hAnsi="Symbol" w:hint="default"/>
      </w:rPr>
    </w:lvl>
    <w:lvl w:ilvl="4" w:tplc="0CA682CE">
      <w:start w:val="1"/>
      <w:numFmt w:val="bullet"/>
      <w:lvlText w:val="o"/>
      <w:lvlJc w:val="left"/>
      <w:pPr>
        <w:ind w:left="3600" w:hanging="360"/>
      </w:pPr>
      <w:rPr>
        <w:rFonts w:ascii="Courier New" w:hAnsi="Courier New" w:hint="default"/>
      </w:rPr>
    </w:lvl>
    <w:lvl w:ilvl="5" w:tplc="A97CA048">
      <w:start w:val="1"/>
      <w:numFmt w:val="bullet"/>
      <w:lvlText w:val=""/>
      <w:lvlJc w:val="left"/>
      <w:pPr>
        <w:ind w:left="4320" w:hanging="360"/>
      </w:pPr>
      <w:rPr>
        <w:rFonts w:ascii="Wingdings" w:hAnsi="Wingdings" w:hint="default"/>
      </w:rPr>
    </w:lvl>
    <w:lvl w:ilvl="6" w:tplc="7AC09050">
      <w:start w:val="1"/>
      <w:numFmt w:val="bullet"/>
      <w:lvlText w:val=""/>
      <w:lvlJc w:val="left"/>
      <w:pPr>
        <w:ind w:left="5040" w:hanging="360"/>
      </w:pPr>
      <w:rPr>
        <w:rFonts w:ascii="Symbol" w:hAnsi="Symbol" w:hint="default"/>
      </w:rPr>
    </w:lvl>
    <w:lvl w:ilvl="7" w:tplc="D2DE1398">
      <w:start w:val="1"/>
      <w:numFmt w:val="bullet"/>
      <w:lvlText w:val="o"/>
      <w:lvlJc w:val="left"/>
      <w:pPr>
        <w:ind w:left="5760" w:hanging="360"/>
      </w:pPr>
      <w:rPr>
        <w:rFonts w:ascii="Courier New" w:hAnsi="Courier New" w:hint="default"/>
      </w:rPr>
    </w:lvl>
    <w:lvl w:ilvl="8" w:tplc="ECC0389C">
      <w:start w:val="1"/>
      <w:numFmt w:val="bullet"/>
      <w:lvlText w:val=""/>
      <w:lvlJc w:val="left"/>
      <w:pPr>
        <w:ind w:left="6480" w:hanging="360"/>
      </w:pPr>
      <w:rPr>
        <w:rFonts w:ascii="Wingdings" w:hAnsi="Wingdings" w:hint="default"/>
      </w:rPr>
    </w:lvl>
  </w:abstractNum>
  <w:abstractNum w:abstractNumId="36" w15:restartNumberingAfterBreak="0">
    <w:nsid w:val="71796C14"/>
    <w:multiLevelType w:val="hybridMultilevel"/>
    <w:tmpl w:val="2494993C"/>
    <w:lvl w:ilvl="0" w:tplc="2E968E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82255"/>
    <w:multiLevelType w:val="hybridMultilevel"/>
    <w:tmpl w:val="B5645E9E"/>
    <w:lvl w:ilvl="0" w:tplc="66AA0986">
      <w:start w:val="1"/>
      <w:numFmt w:val="decimal"/>
      <w:lvlText w:val="%1."/>
      <w:lvlJc w:val="left"/>
      <w:pPr>
        <w:ind w:left="720" w:hanging="360"/>
      </w:pPr>
    </w:lvl>
    <w:lvl w:ilvl="1" w:tplc="C2EA136C">
      <w:start w:val="1"/>
      <w:numFmt w:val="bullet"/>
      <w:lvlText w:val="o"/>
      <w:lvlJc w:val="left"/>
      <w:pPr>
        <w:ind w:left="1440" w:hanging="360"/>
      </w:pPr>
      <w:rPr>
        <w:rFonts w:ascii="Courier New" w:hAnsi="Courier New" w:hint="default"/>
      </w:rPr>
    </w:lvl>
    <w:lvl w:ilvl="2" w:tplc="55AE7280">
      <w:start w:val="1"/>
      <w:numFmt w:val="bullet"/>
      <w:lvlText w:val=""/>
      <w:lvlJc w:val="left"/>
      <w:pPr>
        <w:ind w:left="2160" w:hanging="360"/>
      </w:pPr>
      <w:rPr>
        <w:rFonts w:ascii="Wingdings" w:hAnsi="Wingdings" w:hint="default"/>
      </w:rPr>
    </w:lvl>
    <w:lvl w:ilvl="3" w:tplc="F1025DDA">
      <w:start w:val="1"/>
      <w:numFmt w:val="bullet"/>
      <w:lvlText w:val=""/>
      <w:lvlJc w:val="left"/>
      <w:pPr>
        <w:ind w:left="2880" w:hanging="360"/>
      </w:pPr>
      <w:rPr>
        <w:rFonts w:ascii="Symbol" w:hAnsi="Symbol" w:hint="default"/>
      </w:rPr>
    </w:lvl>
    <w:lvl w:ilvl="4" w:tplc="FCB4248C">
      <w:start w:val="1"/>
      <w:numFmt w:val="bullet"/>
      <w:lvlText w:val="o"/>
      <w:lvlJc w:val="left"/>
      <w:pPr>
        <w:ind w:left="3600" w:hanging="360"/>
      </w:pPr>
      <w:rPr>
        <w:rFonts w:ascii="Courier New" w:hAnsi="Courier New" w:hint="default"/>
      </w:rPr>
    </w:lvl>
    <w:lvl w:ilvl="5" w:tplc="678E357E">
      <w:start w:val="1"/>
      <w:numFmt w:val="bullet"/>
      <w:lvlText w:val=""/>
      <w:lvlJc w:val="left"/>
      <w:pPr>
        <w:ind w:left="4320" w:hanging="360"/>
      </w:pPr>
      <w:rPr>
        <w:rFonts w:ascii="Wingdings" w:hAnsi="Wingdings" w:hint="default"/>
      </w:rPr>
    </w:lvl>
    <w:lvl w:ilvl="6" w:tplc="8CDEBB1C">
      <w:start w:val="1"/>
      <w:numFmt w:val="bullet"/>
      <w:lvlText w:val=""/>
      <w:lvlJc w:val="left"/>
      <w:pPr>
        <w:ind w:left="5040" w:hanging="360"/>
      </w:pPr>
      <w:rPr>
        <w:rFonts w:ascii="Symbol" w:hAnsi="Symbol" w:hint="default"/>
      </w:rPr>
    </w:lvl>
    <w:lvl w:ilvl="7" w:tplc="AC2485DE">
      <w:start w:val="1"/>
      <w:numFmt w:val="bullet"/>
      <w:lvlText w:val="o"/>
      <w:lvlJc w:val="left"/>
      <w:pPr>
        <w:ind w:left="5760" w:hanging="360"/>
      </w:pPr>
      <w:rPr>
        <w:rFonts w:ascii="Courier New" w:hAnsi="Courier New" w:hint="default"/>
      </w:rPr>
    </w:lvl>
    <w:lvl w:ilvl="8" w:tplc="FC84E91C">
      <w:start w:val="1"/>
      <w:numFmt w:val="bullet"/>
      <w:lvlText w:val=""/>
      <w:lvlJc w:val="left"/>
      <w:pPr>
        <w:ind w:left="6480" w:hanging="360"/>
      </w:pPr>
      <w:rPr>
        <w:rFonts w:ascii="Wingdings" w:hAnsi="Wingdings" w:hint="default"/>
      </w:rPr>
    </w:lvl>
  </w:abstractNum>
  <w:abstractNum w:abstractNumId="38" w15:restartNumberingAfterBreak="0">
    <w:nsid w:val="795572B4"/>
    <w:multiLevelType w:val="hybridMultilevel"/>
    <w:tmpl w:val="7A5A37E2"/>
    <w:lvl w:ilvl="0" w:tplc="47247ED0">
      <w:start w:val="1"/>
      <w:numFmt w:val="bullet"/>
      <w:lvlText w:val=""/>
      <w:lvlJc w:val="left"/>
      <w:pPr>
        <w:ind w:left="720" w:hanging="360"/>
      </w:pPr>
      <w:rPr>
        <w:rFonts w:ascii="Symbol" w:hAnsi="Symbol" w:hint="default"/>
      </w:rPr>
    </w:lvl>
    <w:lvl w:ilvl="1" w:tplc="6596BA52">
      <w:start w:val="1"/>
      <w:numFmt w:val="bullet"/>
      <w:lvlText w:val="o"/>
      <w:lvlJc w:val="left"/>
      <w:pPr>
        <w:ind w:left="1440" w:hanging="360"/>
      </w:pPr>
      <w:rPr>
        <w:rFonts w:ascii="Courier New" w:hAnsi="Courier New" w:hint="default"/>
      </w:rPr>
    </w:lvl>
    <w:lvl w:ilvl="2" w:tplc="5ED69470">
      <w:start w:val="1"/>
      <w:numFmt w:val="bullet"/>
      <w:lvlText w:val=""/>
      <w:lvlJc w:val="left"/>
      <w:pPr>
        <w:ind w:left="2160" w:hanging="360"/>
      </w:pPr>
      <w:rPr>
        <w:rFonts w:ascii="Wingdings" w:hAnsi="Wingdings" w:hint="default"/>
      </w:rPr>
    </w:lvl>
    <w:lvl w:ilvl="3" w:tplc="FF8653CA">
      <w:start w:val="1"/>
      <w:numFmt w:val="bullet"/>
      <w:lvlText w:val=""/>
      <w:lvlJc w:val="left"/>
      <w:pPr>
        <w:ind w:left="2880" w:hanging="360"/>
      </w:pPr>
      <w:rPr>
        <w:rFonts w:ascii="Symbol" w:hAnsi="Symbol" w:hint="default"/>
      </w:rPr>
    </w:lvl>
    <w:lvl w:ilvl="4" w:tplc="CD18C150">
      <w:start w:val="1"/>
      <w:numFmt w:val="bullet"/>
      <w:lvlText w:val="o"/>
      <w:lvlJc w:val="left"/>
      <w:pPr>
        <w:ind w:left="3600" w:hanging="360"/>
      </w:pPr>
      <w:rPr>
        <w:rFonts w:ascii="Courier New" w:hAnsi="Courier New" w:hint="default"/>
      </w:rPr>
    </w:lvl>
    <w:lvl w:ilvl="5" w:tplc="A0D0DF48">
      <w:start w:val="1"/>
      <w:numFmt w:val="bullet"/>
      <w:lvlText w:val=""/>
      <w:lvlJc w:val="left"/>
      <w:pPr>
        <w:ind w:left="4320" w:hanging="360"/>
      </w:pPr>
      <w:rPr>
        <w:rFonts w:ascii="Wingdings" w:hAnsi="Wingdings" w:hint="default"/>
      </w:rPr>
    </w:lvl>
    <w:lvl w:ilvl="6" w:tplc="7AB63D5C">
      <w:start w:val="1"/>
      <w:numFmt w:val="bullet"/>
      <w:lvlText w:val=""/>
      <w:lvlJc w:val="left"/>
      <w:pPr>
        <w:ind w:left="5040" w:hanging="360"/>
      </w:pPr>
      <w:rPr>
        <w:rFonts w:ascii="Symbol" w:hAnsi="Symbol" w:hint="default"/>
      </w:rPr>
    </w:lvl>
    <w:lvl w:ilvl="7" w:tplc="6D26BF04">
      <w:start w:val="1"/>
      <w:numFmt w:val="bullet"/>
      <w:lvlText w:val="o"/>
      <w:lvlJc w:val="left"/>
      <w:pPr>
        <w:ind w:left="5760" w:hanging="360"/>
      </w:pPr>
      <w:rPr>
        <w:rFonts w:ascii="Courier New" w:hAnsi="Courier New" w:hint="default"/>
      </w:rPr>
    </w:lvl>
    <w:lvl w:ilvl="8" w:tplc="A19EA980">
      <w:start w:val="1"/>
      <w:numFmt w:val="bullet"/>
      <w:lvlText w:val=""/>
      <w:lvlJc w:val="left"/>
      <w:pPr>
        <w:ind w:left="6480" w:hanging="360"/>
      </w:pPr>
      <w:rPr>
        <w:rFonts w:ascii="Wingdings" w:hAnsi="Wingdings" w:hint="default"/>
      </w:rPr>
    </w:lvl>
  </w:abstractNum>
  <w:abstractNum w:abstractNumId="39" w15:restartNumberingAfterBreak="0">
    <w:nsid w:val="7A821F08"/>
    <w:multiLevelType w:val="hybridMultilevel"/>
    <w:tmpl w:val="5C1043A6"/>
    <w:lvl w:ilvl="0" w:tplc="B5340800">
      <w:start w:val="1"/>
      <w:numFmt w:val="bullet"/>
      <w:lvlText w:val=""/>
      <w:lvlJc w:val="left"/>
      <w:pPr>
        <w:ind w:left="720" w:hanging="360"/>
      </w:pPr>
      <w:rPr>
        <w:rFonts w:ascii="Symbol" w:hAnsi="Symbol" w:hint="default"/>
      </w:rPr>
    </w:lvl>
    <w:lvl w:ilvl="1" w:tplc="28EC36B8">
      <w:start w:val="1"/>
      <w:numFmt w:val="bullet"/>
      <w:lvlText w:val="o"/>
      <w:lvlJc w:val="left"/>
      <w:pPr>
        <w:ind w:left="1440" w:hanging="360"/>
      </w:pPr>
      <w:rPr>
        <w:rFonts w:ascii="Courier New" w:hAnsi="Courier New" w:hint="default"/>
      </w:rPr>
    </w:lvl>
    <w:lvl w:ilvl="2" w:tplc="7A78EEFE">
      <w:start w:val="1"/>
      <w:numFmt w:val="bullet"/>
      <w:lvlText w:val=""/>
      <w:lvlJc w:val="left"/>
      <w:pPr>
        <w:ind w:left="2160" w:hanging="360"/>
      </w:pPr>
      <w:rPr>
        <w:rFonts w:ascii="Wingdings" w:hAnsi="Wingdings" w:hint="default"/>
      </w:rPr>
    </w:lvl>
    <w:lvl w:ilvl="3" w:tplc="2A9AADB0">
      <w:start w:val="1"/>
      <w:numFmt w:val="bullet"/>
      <w:lvlText w:val=""/>
      <w:lvlJc w:val="left"/>
      <w:pPr>
        <w:ind w:left="2880" w:hanging="360"/>
      </w:pPr>
      <w:rPr>
        <w:rFonts w:ascii="Symbol" w:hAnsi="Symbol" w:hint="default"/>
      </w:rPr>
    </w:lvl>
    <w:lvl w:ilvl="4" w:tplc="BEB256DA">
      <w:start w:val="1"/>
      <w:numFmt w:val="bullet"/>
      <w:lvlText w:val="o"/>
      <w:lvlJc w:val="left"/>
      <w:pPr>
        <w:ind w:left="3600" w:hanging="360"/>
      </w:pPr>
      <w:rPr>
        <w:rFonts w:ascii="Courier New" w:hAnsi="Courier New" w:hint="default"/>
      </w:rPr>
    </w:lvl>
    <w:lvl w:ilvl="5" w:tplc="80327BD8">
      <w:start w:val="1"/>
      <w:numFmt w:val="bullet"/>
      <w:lvlText w:val=""/>
      <w:lvlJc w:val="left"/>
      <w:pPr>
        <w:ind w:left="4320" w:hanging="360"/>
      </w:pPr>
      <w:rPr>
        <w:rFonts w:ascii="Wingdings" w:hAnsi="Wingdings" w:hint="default"/>
      </w:rPr>
    </w:lvl>
    <w:lvl w:ilvl="6" w:tplc="7230310E">
      <w:start w:val="1"/>
      <w:numFmt w:val="bullet"/>
      <w:lvlText w:val=""/>
      <w:lvlJc w:val="left"/>
      <w:pPr>
        <w:ind w:left="5040" w:hanging="360"/>
      </w:pPr>
      <w:rPr>
        <w:rFonts w:ascii="Symbol" w:hAnsi="Symbol" w:hint="default"/>
      </w:rPr>
    </w:lvl>
    <w:lvl w:ilvl="7" w:tplc="352091FA">
      <w:start w:val="1"/>
      <w:numFmt w:val="bullet"/>
      <w:lvlText w:val="o"/>
      <w:lvlJc w:val="left"/>
      <w:pPr>
        <w:ind w:left="5760" w:hanging="360"/>
      </w:pPr>
      <w:rPr>
        <w:rFonts w:ascii="Courier New" w:hAnsi="Courier New" w:hint="default"/>
      </w:rPr>
    </w:lvl>
    <w:lvl w:ilvl="8" w:tplc="AC9EACAC">
      <w:start w:val="1"/>
      <w:numFmt w:val="bullet"/>
      <w:lvlText w:val=""/>
      <w:lvlJc w:val="left"/>
      <w:pPr>
        <w:ind w:left="6480" w:hanging="360"/>
      </w:pPr>
      <w:rPr>
        <w:rFonts w:ascii="Wingdings" w:hAnsi="Wingdings" w:hint="default"/>
      </w:rPr>
    </w:lvl>
  </w:abstractNum>
  <w:abstractNum w:abstractNumId="40" w15:restartNumberingAfterBreak="0">
    <w:nsid w:val="7D2559DE"/>
    <w:multiLevelType w:val="hybridMultilevel"/>
    <w:tmpl w:val="D4B00D04"/>
    <w:lvl w:ilvl="0" w:tplc="BCEC4662">
      <w:start w:val="1"/>
      <w:numFmt w:val="bullet"/>
      <w:lvlText w:val=""/>
      <w:lvlJc w:val="left"/>
      <w:pPr>
        <w:ind w:left="720" w:hanging="360"/>
      </w:pPr>
      <w:rPr>
        <w:rFonts w:ascii="Symbol" w:hAnsi="Symbol" w:hint="default"/>
      </w:rPr>
    </w:lvl>
    <w:lvl w:ilvl="1" w:tplc="76F280B6">
      <w:start w:val="1"/>
      <w:numFmt w:val="bullet"/>
      <w:lvlText w:val="o"/>
      <w:lvlJc w:val="left"/>
      <w:pPr>
        <w:ind w:left="1440" w:hanging="360"/>
      </w:pPr>
      <w:rPr>
        <w:rFonts w:ascii="Courier New" w:hAnsi="Courier New" w:hint="default"/>
      </w:rPr>
    </w:lvl>
    <w:lvl w:ilvl="2" w:tplc="4796CEA8">
      <w:start w:val="1"/>
      <w:numFmt w:val="bullet"/>
      <w:lvlText w:val=""/>
      <w:lvlJc w:val="left"/>
      <w:pPr>
        <w:ind w:left="2160" w:hanging="360"/>
      </w:pPr>
      <w:rPr>
        <w:rFonts w:ascii="Wingdings" w:hAnsi="Wingdings" w:hint="default"/>
      </w:rPr>
    </w:lvl>
    <w:lvl w:ilvl="3" w:tplc="8B06CA56">
      <w:start w:val="1"/>
      <w:numFmt w:val="bullet"/>
      <w:lvlText w:val=""/>
      <w:lvlJc w:val="left"/>
      <w:pPr>
        <w:ind w:left="2880" w:hanging="360"/>
      </w:pPr>
      <w:rPr>
        <w:rFonts w:ascii="Symbol" w:hAnsi="Symbol" w:hint="default"/>
      </w:rPr>
    </w:lvl>
    <w:lvl w:ilvl="4" w:tplc="E8607012">
      <w:start w:val="1"/>
      <w:numFmt w:val="bullet"/>
      <w:lvlText w:val="o"/>
      <w:lvlJc w:val="left"/>
      <w:pPr>
        <w:ind w:left="3600" w:hanging="360"/>
      </w:pPr>
      <w:rPr>
        <w:rFonts w:ascii="Courier New" w:hAnsi="Courier New" w:hint="default"/>
      </w:rPr>
    </w:lvl>
    <w:lvl w:ilvl="5" w:tplc="DDEC6ABA">
      <w:start w:val="1"/>
      <w:numFmt w:val="bullet"/>
      <w:lvlText w:val=""/>
      <w:lvlJc w:val="left"/>
      <w:pPr>
        <w:ind w:left="4320" w:hanging="360"/>
      </w:pPr>
      <w:rPr>
        <w:rFonts w:ascii="Wingdings" w:hAnsi="Wingdings" w:hint="default"/>
      </w:rPr>
    </w:lvl>
    <w:lvl w:ilvl="6" w:tplc="FAF8A38E">
      <w:start w:val="1"/>
      <w:numFmt w:val="bullet"/>
      <w:lvlText w:val=""/>
      <w:lvlJc w:val="left"/>
      <w:pPr>
        <w:ind w:left="5040" w:hanging="360"/>
      </w:pPr>
      <w:rPr>
        <w:rFonts w:ascii="Symbol" w:hAnsi="Symbol" w:hint="default"/>
      </w:rPr>
    </w:lvl>
    <w:lvl w:ilvl="7" w:tplc="0DDAC3C4">
      <w:start w:val="1"/>
      <w:numFmt w:val="bullet"/>
      <w:lvlText w:val="o"/>
      <w:lvlJc w:val="left"/>
      <w:pPr>
        <w:ind w:left="5760" w:hanging="360"/>
      </w:pPr>
      <w:rPr>
        <w:rFonts w:ascii="Courier New" w:hAnsi="Courier New" w:hint="default"/>
      </w:rPr>
    </w:lvl>
    <w:lvl w:ilvl="8" w:tplc="B0FE8B7C">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4"/>
  </w:num>
  <w:num w:numId="4">
    <w:abstractNumId w:val="23"/>
  </w:num>
  <w:num w:numId="5">
    <w:abstractNumId w:val="34"/>
  </w:num>
  <w:num w:numId="6">
    <w:abstractNumId w:val="24"/>
  </w:num>
  <w:num w:numId="7">
    <w:abstractNumId w:val="33"/>
  </w:num>
  <w:num w:numId="8">
    <w:abstractNumId w:val="29"/>
  </w:num>
  <w:num w:numId="9">
    <w:abstractNumId w:val="21"/>
  </w:num>
  <w:num w:numId="10">
    <w:abstractNumId w:val="37"/>
  </w:num>
  <w:num w:numId="11">
    <w:abstractNumId w:val="19"/>
  </w:num>
  <w:num w:numId="12">
    <w:abstractNumId w:val="3"/>
  </w:num>
  <w:num w:numId="13">
    <w:abstractNumId w:val="32"/>
  </w:num>
  <w:num w:numId="14">
    <w:abstractNumId w:val="5"/>
  </w:num>
  <w:num w:numId="15">
    <w:abstractNumId w:val="39"/>
  </w:num>
  <w:num w:numId="16">
    <w:abstractNumId w:val="38"/>
  </w:num>
  <w:num w:numId="17">
    <w:abstractNumId w:val="11"/>
  </w:num>
  <w:num w:numId="18">
    <w:abstractNumId w:val="27"/>
  </w:num>
  <w:num w:numId="19">
    <w:abstractNumId w:val="10"/>
  </w:num>
  <w:num w:numId="20">
    <w:abstractNumId w:val="40"/>
  </w:num>
  <w:num w:numId="21">
    <w:abstractNumId w:val="26"/>
  </w:num>
  <w:num w:numId="22">
    <w:abstractNumId w:val="15"/>
  </w:num>
  <w:num w:numId="23">
    <w:abstractNumId w:val="31"/>
  </w:num>
  <w:num w:numId="24">
    <w:abstractNumId w:val="18"/>
  </w:num>
  <w:num w:numId="25">
    <w:abstractNumId w:val="17"/>
  </w:num>
  <w:num w:numId="26">
    <w:abstractNumId w:val="25"/>
  </w:num>
  <w:num w:numId="27">
    <w:abstractNumId w:val="36"/>
  </w:num>
  <w:num w:numId="28">
    <w:abstractNumId w:val="20"/>
  </w:num>
  <w:num w:numId="29">
    <w:abstractNumId w:val="7"/>
  </w:num>
  <w:num w:numId="30">
    <w:abstractNumId w:val="28"/>
  </w:num>
  <w:num w:numId="31">
    <w:abstractNumId w:val="13"/>
  </w:num>
  <w:num w:numId="32">
    <w:abstractNumId w:val="22"/>
  </w:num>
  <w:num w:numId="33">
    <w:abstractNumId w:val="0"/>
  </w:num>
  <w:num w:numId="34">
    <w:abstractNumId w:val="9"/>
  </w:num>
  <w:num w:numId="35">
    <w:abstractNumId w:val="12"/>
  </w:num>
  <w:num w:numId="36">
    <w:abstractNumId w:val="16"/>
  </w:num>
  <w:num w:numId="37">
    <w:abstractNumId w:val="35"/>
  </w:num>
  <w:num w:numId="38">
    <w:abstractNumId w:val="6"/>
  </w:num>
  <w:num w:numId="39">
    <w:abstractNumId w:val="2"/>
  </w:num>
  <w:num w:numId="40">
    <w:abstractNumId w:val="1"/>
  </w:num>
  <w:num w:numId="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removePersonalInformation/>
  <w:removeDateAndTim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LQwNTa1NLYwMjW3NDdR0lEKTi0uzszPAykwrAUAJwJEdywAAAA="/>
  </w:docVars>
  <w:rsids>
    <w:rsidRoot w:val="00673162"/>
    <w:rsid w:val="00001562"/>
    <w:rsid w:val="0000309D"/>
    <w:rsid w:val="0000460F"/>
    <w:rsid w:val="000046F5"/>
    <w:rsid w:val="00007796"/>
    <w:rsid w:val="00007E7F"/>
    <w:rsid w:val="0001152D"/>
    <w:rsid w:val="00011E3C"/>
    <w:rsid w:val="00012F5C"/>
    <w:rsid w:val="000133D3"/>
    <w:rsid w:val="00017016"/>
    <w:rsid w:val="00020060"/>
    <w:rsid w:val="00021309"/>
    <w:rsid w:val="00021421"/>
    <w:rsid w:val="000216D1"/>
    <w:rsid w:val="00022C3C"/>
    <w:rsid w:val="000233FF"/>
    <w:rsid w:val="0002559A"/>
    <w:rsid w:val="00025ACC"/>
    <w:rsid w:val="00025E44"/>
    <w:rsid w:val="00026732"/>
    <w:rsid w:val="00026839"/>
    <w:rsid w:val="000304A5"/>
    <w:rsid w:val="00030BAB"/>
    <w:rsid w:val="000326DF"/>
    <w:rsid w:val="000335DB"/>
    <w:rsid w:val="00033C14"/>
    <w:rsid w:val="00034415"/>
    <w:rsid w:val="00034FF4"/>
    <w:rsid w:val="000353CE"/>
    <w:rsid w:val="00036ED4"/>
    <w:rsid w:val="000373F4"/>
    <w:rsid w:val="00040799"/>
    <w:rsid w:val="00040F7C"/>
    <w:rsid w:val="00041020"/>
    <w:rsid w:val="00041AC2"/>
    <w:rsid w:val="0004313F"/>
    <w:rsid w:val="000433DD"/>
    <w:rsid w:val="00045708"/>
    <w:rsid w:val="00046347"/>
    <w:rsid w:val="0004675C"/>
    <w:rsid w:val="00047301"/>
    <w:rsid w:val="000501F2"/>
    <w:rsid w:val="00050E67"/>
    <w:rsid w:val="000515C1"/>
    <w:rsid w:val="00051B40"/>
    <w:rsid w:val="000524EB"/>
    <w:rsid w:val="00052974"/>
    <w:rsid w:val="00052A44"/>
    <w:rsid w:val="000531A9"/>
    <w:rsid w:val="000542B2"/>
    <w:rsid w:val="00056707"/>
    <w:rsid w:val="000577A8"/>
    <w:rsid w:val="00057903"/>
    <w:rsid w:val="00057CDC"/>
    <w:rsid w:val="00060EA8"/>
    <w:rsid w:val="00061488"/>
    <w:rsid w:val="00062351"/>
    <w:rsid w:val="00062689"/>
    <w:rsid w:val="00063475"/>
    <w:rsid w:val="00063E3A"/>
    <w:rsid w:val="00070790"/>
    <w:rsid w:val="00072237"/>
    <w:rsid w:val="00072D75"/>
    <w:rsid w:val="000730B9"/>
    <w:rsid w:val="00073934"/>
    <w:rsid w:val="00073C51"/>
    <w:rsid w:val="00074D6E"/>
    <w:rsid w:val="00075C31"/>
    <w:rsid w:val="00081464"/>
    <w:rsid w:val="00083A5E"/>
    <w:rsid w:val="00083E24"/>
    <w:rsid w:val="00083FCB"/>
    <w:rsid w:val="000852E5"/>
    <w:rsid w:val="0008554E"/>
    <w:rsid w:val="000874EA"/>
    <w:rsid w:val="000933AE"/>
    <w:rsid w:val="00093C30"/>
    <w:rsid w:val="00094652"/>
    <w:rsid w:val="000963FB"/>
    <w:rsid w:val="00096771"/>
    <w:rsid w:val="00097760"/>
    <w:rsid w:val="000A0F05"/>
    <w:rsid w:val="000A25DD"/>
    <w:rsid w:val="000A2D15"/>
    <w:rsid w:val="000A35DB"/>
    <w:rsid w:val="000A3FC2"/>
    <w:rsid w:val="000A5A9E"/>
    <w:rsid w:val="000A5BEC"/>
    <w:rsid w:val="000A7E99"/>
    <w:rsid w:val="000B1D88"/>
    <w:rsid w:val="000B2111"/>
    <w:rsid w:val="000B29A9"/>
    <w:rsid w:val="000B63B8"/>
    <w:rsid w:val="000B682F"/>
    <w:rsid w:val="000B7DB2"/>
    <w:rsid w:val="000C0110"/>
    <w:rsid w:val="000C2E50"/>
    <w:rsid w:val="000C3166"/>
    <w:rsid w:val="000C3D9D"/>
    <w:rsid w:val="000C4B15"/>
    <w:rsid w:val="000C5FBF"/>
    <w:rsid w:val="000C7F22"/>
    <w:rsid w:val="000D34AD"/>
    <w:rsid w:val="000D4E1D"/>
    <w:rsid w:val="000D5335"/>
    <w:rsid w:val="000D55AF"/>
    <w:rsid w:val="000D5CCB"/>
    <w:rsid w:val="000E00AD"/>
    <w:rsid w:val="000E270B"/>
    <w:rsid w:val="000E2BDD"/>
    <w:rsid w:val="000E31C1"/>
    <w:rsid w:val="000E3498"/>
    <w:rsid w:val="000E580E"/>
    <w:rsid w:val="000E6458"/>
    <w:rsid w:val="000E6CE4"/>
    <w:rsid w:val="000F0085"/>
    <w:rsid w:val="000F2C3B"/>
    <w:rsid w:val="000F3FF2"/>
    <w:rsid w:val="000F5313"/>
    <w:rsid w:val="000F6726"/>
    <w:rsid w:val="000F72B0"/>
    <w:rsid w:val="000F7838"/>
    <w:rsid w:val="000F7B81"/>
    <w:rsid w:val="0010070C"/>
    <w:rsid w:val="00102573"/>
    <w:rsid w:val="00103DE4"/>
    <w:rsid w:val="0010525C"/>
    <w:rsid w:val="001060C3"/>
    <w:rsid w:val="001067D6"/>
    <w:rsid w:val="00111D8C"/>
    <w:rsid w:val="00111E24"/>
    <w:rsid w:val="00112035"/>
    <w:rsid w:val="0011560C"/>
    <w:rsid w:val="00115F7E"/>
    <w:rsid w:val="001164C6"/>
    <w:rsid w:val="00116AB3"/>
    <w:rsid w:val="00117D95"/>
    <w:rsid w:val="00120DBB"/>
    <w:rsid w:val="00121740"/>
    <w:rsid w:val="00121887"/>
    <w:rsid w:val="00123123"/>
    <w:rsid w:val="001254C7"/>
    <w:rsid w:val="00125B68"/>
    <w:rsid w:val="00127672"/>
    <w:rsid w:val="0013073A"/>
    <w:rsid w:val="001309E2"/>
    <w:rsid w:val="00132647"/>
    <w:rsid w:val="00136697"/>
    <w:rsid w:val="00137B05"/>
    <w:rsid w:val="0014180E"/>
    <w:rsid w:val="00142450"/>
    <w:rsid w:val="001435DC"/>
    <w:rsid w:val="00144660"/>
    <w:rsid w:val="001448B2"/>
    <w:rsid w:val="00144EA1"/>
    <w:rsid w:val="001462D2"/>
    <w:rsid w:val="00146970"/>
    <w:rsid w:val="00146FC3"/>
    <w:rsid w:val="00147B3D"/>
    <w:rsid w:val="00150747"/>
    <w:rsid w:val="00152171"/>
    <w:rsid w:val="001528F3"/>
    <w:rsid w:val="00152D9F"/>
    <w:rsid w:val="00152F44"/>
    <w:rsid w:val="00153740"/>
    <w:rsid w:val="00155CCE"/>
    <w:rsid w:val="00156827"/>
    <w:rsid w:val="00157278"/>
    <w:rsid w:val="001574F0"/>
    <w:rsid w:val="00157560"/>
    <w:rsid w:val="001601B2"/>
    <w:rsid w:val="00160275"/>
    <w:rsid w:val="00160BF9"/>
    <w:rsid w:val="001625ED"/>
    <w:rsid w:val="0016367E"/>
    <w:rsid w:val="00163C30"/>
    <w:rsid w:val="00163C7A"/>
    <w:rsid w:val="001649D9"/>
    <w:rsid w:val="00164EAC"/>
    <w:rsid w:val="00165A19"/>
    <w:rsid w:val="00165B80"/>
    <w:rsid w:val="0016798E"/>
    <w:rsid w:val="00167CAD"/>
    <w:rsid w:val="00170342"/>
    <w:rsid w:val="00170EBC"/>
    <w:rsid w:val="00171154"/>
    <w:rsid w:val="0017139F"/>
    <w:rsid w:val="001720B1"/>
    <w:rsid w:val="001768D4"/>
    <w:rsid w:val="00181D20"/>
    <w:rsid w:val="00183196"/>
    <w:rsid w:val="00183CA9"/>
    <w:rsid w:val="0018471B"/>
    <w:rsid w:val="001852B8"/>
    <w:rsid w:val="0018589F"/>
    <w:rsid w:val="001858B1"/>
    <w:rsid w:val="001863BD"/>
    <w:rsid w:val="00186DCA"/>
    <w:rsid w:val="00187589"/>
    <w:rsid w:val="00187A72"/>
    <w:rsid w:val="00190722"/>
    <w:rsid w:val="00190920"/>
    <w:rsid w:val="001909B1"/>
    <w:rsid w:val="00191A73"/>
    <w:rsid w:val="001928DE"/>
    <w:rsid w:val="00193F39"/>
    <w:rsid w:val="00194EF8"/>
    <w:rsid w:val="001950FD"/>
    <w:rsid w:val="00196710"/>
    <w:rsid w:val="001A0038"/>
    <w:rsid w:val="001A22BA"/>
    <w:rsid w:val="001A22E1"/>
    <w:rsid w:val="001A4CD8"/>
    <w:rsid w:val="001A4E7A"/>
    <w:rsid w:val="001A6241"/>
    <w:rsid w:val="001A7171"/>
    <w:rsid w:val="001A7CC4"/>
    <w:rsid w:val="001B0BD8"/>
    <w:rsid w:val="001B2AC0"/>
    <w:rsid w:val="001B31C7"/>
    <w:rsid w:val="001B3453"/>
    <w:rsid w:val="001B3B2F"/>
    <w:rsid w:val="001B49E9"/>
    <w:rsid w:val="001B4AAB"/>
    <w:rsid w:val="001B5503"/>
    <w:rsid w:val="001B5986"/>
    <w:rsid w:val="001B6F95"/>
    <w:rsid w:val="001B7D70"/>
    <w:rsid w:val="001C088F"/>
    <w:rsid w:val="001C0FB3"/>
    <w:rsid w:val="001C324C"/>
    <w:rsid w:val="001C347D"/>
    <w:rsid w:val="001C480C"/>
    <w:rsid w:val="001C5D88"/>
    <w:rsid w:val="001C6C92"/>
    <w:rsid w:val="001C6FD6"/>
    <w:rsid w:val="001C793B"/>
    <w:rsid w:val="001D0B81"/>
    <w:rsid w:val="001D3A09"/>
    <w:rsid w:val="001D3A0C"/>
    <w:rsid w:val="001D4DD9"/>
    <w:rsid w:val="001D5CC5"/>
    <w:rsid w:val="001D6A2A"/>
    <w:rsid w:val="001D6D66"/>
    <w:rsid w:val="001E0388"/>
    <w:rsid w:val="001E1B04"/>
    <w:rsid w:val="001E1F44"/>
    <w:rsid w:val="001E3374"/>
    <w:rsid w:val="001E35E7"/>
    <w:rsid w:val="001E43B5"/>
    <w:rsid w:val="001E470C"/>
    <w:rsid w:val="001E4B1B"/>
    <w:rsid w:val="001E523B"/>
    <w:rsid w:val="001E5E29"/>
    <w:rsid w:val="001F1F8A"/>
    <w:rsid w:val="001F31CC"/>
    <w:rsid w:val="001F3E80"/>
    <w:rsid w:val="001F48D8"/>
    <w:rsid w:val="001F4D6B"/>
    <w:rsid w:val="001F760C"/>
    <w:rsid w:val="001F7CC6"/>
    <w:rsid w:val="00201449"/>
    <w:rsid w:val="00202325"/>
    <w:rsid w:val="00202BF0"/>
    <w:rsid w:val="00203D11"/>
    <w:rsid w:val="002040AD"/>
    <w:rsid w:val="00204E43"/>
    <w:rsid w:val="002053FE"/>
    <w:rsid w:val="00205D67"/>
    <w:rsid w:val="002134C0"/>
    <w:rsid w:val="00213AB3"/>
    <w:rsid w:val="00213CA6"/>
    <w:rsid w:val="00215C60"/>
    <w:rsid w:val="0021610A"/>
    <w:rsid w:val="002167B5"/>
    <w:rsid w:val="00216D54"/>
    <w:rsid w:val="00216F78"/>
    <w:rsid w:val="00217D91"/>
    <w:rsid w:val="00217E29"/>
    <w:rsid w:val="00220A12"/>
    <w:rsid w:val="00222E66"/>
    <w:rsid w:val="00223DE5"/>
    <w:rsid w:val="00224B41"/>
    <w:rsid w:val="002250B1"/>
    <w:rsid w:val="002263B7"/>
    <w:rsid w:val="002275E6"/>
    <w:rsid w:val="0022762B"/>
    <w:rsid w:val="00227C66"/>
    <w:rsid w:val="0023237C"/>
    <w:rsid w:val="002334AC"/>
    <w:rsid w:val="00234132"/>
    <w:rsid w:val="002341F9"/>
    <w:rsid w:val="002344EE"/>
    <w:rsid w:val="00237210"/>
    <w:rsid w:val="002413E2"/>
    <w:rsid w:val="00241AE4"/>
    <w:rsid w:val="00242686"/>
    <w:rsid w:val="00242F3C"/>
    <w:rsid w:val="00243456"/>
    <w:rsid w:val="0024440B"/>
    <w:rsid w:val="00246F7C"/>
    <w:rsid w:val="00247211"/>
    <w:rsid w:val="002501B4"/>
    <w:rsid w:val="002502E6"/>
    <w:rsid w:val="002504B1"/>
    <w:rsid w:val="00251225"/>
    <w:rsid w:val="002527BB"/>
    <w:rsid w:val="00254AC3"/>
    <w:rsid w:val="00256738"/>
    <w:rsid w:val="002600A4"/>
    <w:rsid w:val="00260362"/>
    <w:rsid w:val="002621D1"/>
    <w:rsid w:val="00262480"/>
    <w:rsid w:val="00262DC4"/>
    <w:rsid w:val="00262F60"/>
    <w:rsid w:val="002636E2"/>
    <w:rsid w:val="002638C7"/>
    <w:rsid w:val="00263BEA"/>
    <w:rsid w:val="0026638A"/>
    <w:rsid w:val="00266F6C"/>
    <w:rsid w:val="0026735E"/>
    <w:rsid w:val="00270D95"/>
    <w:rsid w:val="0027133C"/>
    <w:rsid w:val="002714E1"/>
    <w:rsid w:val="0027327C"/>
    <w:rsid w:val="00274300"/>
    <w:rsid w:val="002743E2"/>
    <w:rsid w:val="0027460B"/>
    <w:rsid w:val="00275054"/>
    <w:rsid w:val="00275423"/>
    <w:rsid w:val="00275788"/>
    <w:rsid w:val="00276347"/>
    <w:rsid w:val="00277563"/>
    <w:rsid w:val="0028043C"/>
    <w:rsid w:val="00281595"/>
    <w:rsid w:val="00282AF1"/>
    <w:rsid w:val="002852E4"/>
    <w:rsid w:val="002853A8"/>
    <w:rsid w:val="00286DFC"/>
    <w:rsid w:val="00286F22"/>
    <w:rsid w:val="00287BAF"/>
    <w:rsid w:val="0029351A"/>
    <w:rsid w:val="0029447E"/>
    <w:rsid w:val="002955B8"/>
    <w:rsid w:val="002959B0"/>
    <w:rsid w:val="0029722D"/>
    <w:rsid w:val="002A0B53"/>
    <w:rsid w:val="002A1D49"/>
    <w:rsid w:val="002A1EE1"/>
    <w:rsid w:val="002A2AAA"/>
    <w:rsid w:val="002A324D"/>
    <w:rsid w:val="002A37F2"/>
    <w:rsid w:val="002A3A68"/>
    <w:rsid w:val="002A5AFD"/>
    <w:rsid w:val="002A6A45"/>
    <w:rsid w:val="002A6EAB"/>
    <w:rsid w:val="002B07C6"/>
    <w:rsid w:val="002B122B"/>
    <w:rsid w:val="002B326F"/>
    <w:rsid w:val="002B348E"/>
    <w:rsid w:val="002B36B7"/>
    <w:rsid w:val="002B3711"/>
    <w:rsid w:val="002B59E6"/>
    <w:rsid w:val="002B6993"/>
    <w:rsid w:val="002C0E3B"/>
    <w:rsid w:val="002C0FB6"/>
    <w:rsid w:val="002C15B3"/>
    <w:rsid w:val="002C226C"/>
    <w:rsid w:val="002C2B0E"/>
    <w:rsid w:val="002C6E8D"/>
    <w:rsid w:val="002C6FEB"/>
    <w:rsid w:val="002D0D05"/>
    <w:rsid w:val="002D1898"/>
    <w:rsid w:val="002D5008"/>
    <w:rsid w:val="002D65DA"/>
    <w:rsid w:val="002D6F7A"/>
    <w:rsid w:val="002D765C"/>
    <w:rsid w:val="002E22A3"/>
    <w:rsid w:val="002E24A0"/>
    <w:rsid w:val="002E2843"/>
    <w:rsid w:val="002E39DA"/>
    <w:rsid w:val="002E4B72"/>
    <w:rsid w:val="002E6D08"/>
    <w:rsid w:val="002E6E68"/>
    <w:rsid w:val="002F0543"/>
    <w:rsid w:val="002F0D5F"/>
    <w:rsid w:val="002F1DCE"/>
    <w:rsid w:val="002F388C"/>
    <w:rsid w:val="002F3EF8"/>
    <w:rsid w:val="002F3F76"/>
    <w:rsid w:val="002F4003"/>
    <w:rsid w:val="002F480A"/>
    <w:rsid w:val="002F4CEF"/>
    <w:rsid w:val="002F6496"/>
    <w:rsid w:val="00300CD8"/>
    <w:rsid w:val="003036DB"/>
    <w:rsid w:val="003044D7"/>
    <w:rsid w:val="00305157"/>
    <w:rsid w:val="003137F2"/>
    <w:rsid w:val="00313FED"/>
    <w:rsid w:val="003147D6"/>
    <w:rsid w:val="00314DB3"/>
    <w:rsid w:val="003152E6"/>
    <w:rsid w:val="00315D6F"/>
    <w:rsid w:val="0031678B"/>
    <w:rsid w:val="00316C83"/>
    <w:rsid w:val="003172A6"/>
    <w:rsid w:val="003177CE"/>
    <w:rsid w:val="00322CE8"/>
    <w:rsid w:val="00322FCC"/>
    <w:rsid w:val="00323121"/>
    <w:rsid w:val="00323DF7"/>
    <w:rsid w:val="003247D3"/>
    <w:rsid w:val="003261A5"/>
    <w:rsid w:val="00326F78"/>
    <w:rsid w:val="00327333"/>
    <w:rsid w:val="00327CFD"/>
    <w:rsid w:val="00332250"/>
    <w:rsid w:val="003324F4"/>
    <w:rsid w:val="00332E61"/>
    <w:rsid w:val="003332EE"/>
    <w:rsid w:val="003338CB"/>
    <w:rsid w:val="003339DF"/>
    <w:rsid w:val="00334820"/>
    <w:rsid w:val="00337390"/>
    <w:rsid w:val="00340A0D"/>
    <w:rsid w:val="00340D8B"/>
    <w:rsid w:val="00342836"/>
    <w:rsid w:val="003466B5"/>
    <w:rsid w:val="00347076"/>
    <w:rsid w:val="0035058F"/>
    <w:rsid w:val="00350CC2"/>
    <w:rsid w:val="00350FE3"/>
    <w:rsid w:val="00351E4B"/>
    <w:rsid w:val="003524FA"/>
    <w:rsid w:val="00352687"/>
    <w:rsid w:val="00352F2E"/>
    <w:rsid w:val="0035380C"/>
    <w:rsid w:val="00355635"/>
    <w:rsid w:val="00356368"/>
    <w:rsid w:val="003573B2"/>
    <w:rsid w:val="00357799"/>
    <w:rsid w:val="00357B4D"/>
    <w:rsid w:val="00357C40"/>
    <w:rsid w:val="00360690"/>
    <w:rsid w:val="00360A3D"/>
    <w:rsid w:val="00360ABE"/>
    <w:rsid w:val="00363283"/>
    <w:rsid w:val="00365B8D"/>
    <w:rsid w:val="00365FC8"/>
    <w:rsid w:val="003665FA"/>
    <w:rsid w:val="0036666D"/>
    <w:rsid w:val="003709C9"/>
    <w:rsid w:val="00371E9E"/>
    <w:rsid w:val="003724FC"/>
    <w:rsid w:val="00372FBF"/>
    <w:rsid w:val="00374AB8"/>
    <w:rsid w:val="003754C4"/>
    <w:rsid w:val="003757E1"/>
    <w:rsid w:val="003800E7"/>
    <w:rsid w:val="003817C6"/>
    <w:rsid w:val="003827C4"/>
    <w:rsid w:val="00383488"/>
    <w:rsid w:val="00384D54"/>
    <w:rsid w:val="0038583A"/>
    <w:rsid w:val="0038618B"/>
    <w:rsid w:val="00386B61"/>
    <w:rsid w:val="00386D36"/>
    <w:rsid w:val="0038714E"/>
    <w:rsid w:val="0039201A"/>
    <w:rsid w:val="00393F82"/>
    <w:rsid w:val="0039404C"/>
    <w:rsid w:val="00394EF4"/>
    <w:rsid w:val="00395AE1"/>
    <w:rsid w:val="0039644C"/>
    <w:rsid w:val="003973E1"/>
    <w:rsid w:val="00397CC6"/>
    <w:rsid w:val="003A53FD"/>
    <w:rsid w:val="003A5CFB"/>
    <w:rsid w:val="003A6E2A"/>
    <w:rsid w:val="003A70D5"/>
    <w:rsid w:val="003B101D"/>
    <w:rsid w:val="003B126D"/>
    <w:rsid w:val="003B2F49"/>
    <w:rsid w:val="003B44DE"/>
    <w:rsid w:val="003B4D0D"/>
    <w:rsid w:val="003B50B5"/>
    <w:rsid w:val="003B5652"/>
    <w:rsid w:val="003B6754"/>
    <w:rsid w:val="003B6B82"/>
    <w:rsid w:val="003B79F8"/>
    <w:rsid w:val="003C470B"/>
    <w:rsid w:val="003D1AD3"/>
    <w:rsid w:val="003D1F5D"/>
    <w:rsid w:val="003D252B"/>
    <w:rsid w:val="003D2D57"/>
    <w:rsid w:val="003D51D1"/>
    <w:rsid w:val="003E083B"/>
    <w:rsid w:val="003E1560"/>
    <w:rsid w:val="003E1A87"/>
    <w:rsid w:val="003E1E0B"/>
    <w:rsid w:val="003E728A"/>
    <w:rsid w:val="003E7589"/>
    <w:rsid w:val="003F15D5"/>
    <w:rsid w:val="003F1636"/>
    <w:rsid w:val="003F2995"/>
    <w:rsid w:val="003F3AC9"/>
    <w:rsid w:val="003F4C72"/>
    <w:rsid w:val="003F5A4D"/>
    <w:rsid w:val="003F5AE5"/>
    <w:rsid w:val="003F67CF"/>
    <w:rsid w:val="003F75C7"/>
    <w:rsid w:val="003F78F6"/>
    <w:rsid w:val="003F7A1B"/>
    <w:rsid w:val="00401697"/>
    <w:rsid w:val="00401D27"/>
    <w:rsid w:val="00404302"/>
    <w:rsid w:val="004064D3"/>
    <w:rsid w:val="00407180"/>
    <w:rsid w:val="00412823"/>
    <w:rsid w:val="00412884"/>
    <w:rsid w:val="00413EEB"/>
    <w:rsid w:val="004153FD"/>
    <w:rsid w:val="00417CCA"/>
    <w:rsid w:val="00417EDE"/>
    <w:rsid w:val="004208A2"/>
    <w:rsid w:val="00420930"/>
    <w:rsid w:val="00420C10"/>
    <w:rsid w:val="00420C1E"/>
    <w:rsid w:val="004220F8"/>
    <w:rsid w:val="00422F34"/>
    <w:rsid w:val="004232A2"/>
    <w:rsid w:val="00424EFD"/>
    <w:rsid w:val="00426316"/>
    <w:rsid w:val="0042736E"/>
    <w:rsid w:val="0043258F"/>
    <w:rsid w:val="00432AE9"/>
    <w:rsid w:val="00432CEE"/>
    <w:rsid w:val="00432D19"/>
    <w:rsid w:val="00433120"/>
    <w:rsid w:val="00434B28"/>
    <w:rsid w:val="004411D9"/>
    <w:rsid w:val="00441CF1"/>
    <w:rsid w:val="0044221B"/>
    <w:rsid w:val="00442A70"/>
    <w:rsid w:val="00445727"/>
    <w:rsid w:val="004465E6"/>
    <w:rsid w:val="0044665E"/>
    <w:rsid w:val="00447606"/>
    <w:rsid w:val="00450A70"/>
    <w:rsid w:val="0045497A"/>
    <w:rsid w:val="004550FC"/>
    <w:rsid w:val="00455C4A"/>
    <w:rsid w:val="00455DAE"/>
    <w:rsid w:val="00457B48"/>
    <w:rsid w:val="0046076E"/>
    <w:rsid w:val="00461D22"/>
    <w:rsid w:val="00462CD8"/>
    <w:rsid w:val="00462D8F"/>
    <w:rsid w:val="00463C9F"/>
    <w:rsid w:val="00464DD2"/>
    <w:rsid w:val="00465406"/>
    <w:rsid w:val="004655E8"/>
    <w:rsid w:val="00465B70"/>
    <w:rsid w:val="0046747A"/>
    <w:rsid w:val="0046780C"/>
    <w:rsid w:val="00470BDD"/>
    <w:rsid w:val="00470E07"/>
    <w:rsid w:val="00470F7C"/>
    <w:rsid w:val="004746E9"/>
    <w:rsid w:val="004751C3"/>
    <w:rsid w:val="00476D5B"/>
    <w:rsid w:val="00482519"/>
    <w:rsid w:val="00483019"/>
    <w:rsid w:val="004841E4"/>
    <w:rsid w:val="004844E8"/>
    <w:rsid w:val="0048502D"/>
    <w:rsid w:val="00486192"/>
    <w:rsid w:val="0048662D"/>
    <w:rsid w:val="00487339"/>
    <w:rsid w:val="004878D4"/>
    <w:rsid w:val="00490A33"/>
    <w:rsid w:val="00492221"/>
    <w:rsid w:val="00495217"/>
    <w:rsid w:val="004956F1"/>
    <w:rsid w:val="0049695A"/>
    <w:rsid w:val="004977CC"/>
    <w:rsid w:val="004A39B5"/>
    <w:rsid w:val="004A3A40"/>
    <w:rsid w:val="004A5CFB"/>
    <w:rsid w:val="004A6E2E"/>
    <w:rsid w:val="004A7DF8"/>
    <w:rsid w:val="004B0055"/>
    <w:rsid w:val="004B029A"/>
    <w:rsid w:val="004B2BB7"/>
    <w:rsid w:val="004B567D"/>
    <w:rsid w:val="004B6614"/>
    <w:rsid w:val="004B6D53"/>
    <w:rsid w:val="004C4F19"/>
    <w:rsid w:val="004C5695"/>
    <w:rsid w:val="004C5C35"/>
    <w:rsid w:val="004C6DC4"/>
    <w:rsid w:val="004C7CCC"/>
    <w:rsid w:val="004D0FE0"/>
    <w:rsid w:val="004D1005"/>
    <w:rsid w:val="004D2AF5"/>
    <w:rsid w:val="004D523E"/>
    <w:rsid w:val="004D56BE"/>
    <w:rsid w:val="004D70E9"/>
    <w:rsid w:val="004E021B"/>
    <w:rsid w:val="004E1930"/>
    <w:rsid w:val="004E3886"/>
    <w:rsid w:val="004E4BA1"/>
    <w:rsid w:val="004E4E14"/>
    <w:rsid w:val="004E6076"/>
    <w:rsid w:val="004F0270"/>
    <w:rsid w:val="004F02AB"/>
    <w:rsid w:val="004F07C5"/>
    <w:rsid w:val="004F0E78"/>
    <w:rsid w:val="004F4B14"/>
    <w:rsid w:val="004F5218"/>
    <w:rsid w:val="005021F4"/>
    <w:rsid w:val="0050511F"/>
    <w:rsid w:val="005079AA"/>
    <w:rsid w:val="00507E50"/>
    <w:rsid w:val="00511610"/>
    <w:rsid w:val="00512135"/>
    <w:rsid w:val="005146E3"/>
    <w:rsid w:val="005147E3"/>
    <w:rsid w:val="00514A8B"/>
    <w:rsid w:val="00515421"/>
    <w:rsid w:val="00515557"/>
    <w:rsid w:val="005167D6"/>
    <w:rsid w:val="00516D27"/>
    <w:rsid w:val="00517078"/>
    <w:rsid w:val="005236FB"/>
    <w:rsid w:val="00523802"/>
    <w:rsid w:val="00524A52"/>
    <w:rsid w:val="00525318"/>
    <w:rsid w:val="00525A6E"/>
    <w:rsid w:val="005265C0"/>
    <w:rsid w:val="00527B2E"/>
    <w:rsid w:val="00530B91"/>
    <w:rsid w:val="00533304"/>
    <w:rsid w:val="00533585"/>
    <w:rsid w:val="0053655E"/>
    <w:rsid w:val="0053779C"/>
    <w:rsid w:val="00537D07"/>
    <w:rsid w:val="00541012"/>
    <w:rsid w:val="00541348"/>
    <w:rsid w:val="005417E0"/>
    <w:rsid w:val="00542DD3"/>
    <w:rsid w:val="00543848"/>
    <w:rsid w:val="00543A0A"/>
    <w:rsid w:val="00544A45"/>
    <w:rsid w:val="00545D17"/>
    <w:rsid w:val="00546906"/>
    <w:rsid w:val="00547B70"/>
    <w:rsid w:val="00552659"/>
    <w:rsid w:val="0055305C"/>
    <w:rsid w:val="00553B2E"/>
    <w:rsid w:val="005556C6"/>
    <w:rsid w:val="00556420"/>
    <w:rsid w:val="00560210"/>
    <w:rsid w:val="00564B72"/>
    <w:rsid w:val="00564CBA"/>
    <w:rsid w:val="005658AC"/>
    <w:rsid w:val="00565E1E"/>
    <w:rsid w:val="005662E4"/>
    <w:rsid w:val="0056699C"/>
    <w:rsid w:val="00567E33"/>
    <w:rsid w:val="005703CA"/>
    <w:rsid w:val="005705BC"/>
    <w:rsid w:val="00570F96"/>
    <w:rsid w:val="005719CD"/>
    <w:rsid w:val="005736AF"/>
    <w:rsid w:val="00575637"/>
    <w:rsid w:val="0057756C"/>
    <w:rsid w:val="00577BD5"/>
    <w:rsid w:val="00581CCD"/>
    <w:rsid w:val="00582106"/>
    <w:rsid w:val="005823FB"/>
    <w:rsid w:val="00583E39"/>
    <w:rsid w:val="005858F4"/>
    <w:rsid w:val="00585F2B"/>
    <w:rsid w:val="005866E9"/>
    <w:rsid w:val="0058789F"/>
    <w:rsid w:val="00587EA3"/>
    <w:rsid w:val="00590334"/>
    <w:rsid w:val="00590CC9"/>
    <w:rsid w:val="00590E9C"/>
    <w:rsid w:val="00591198"/>
    <w:rsid w:val="00593134"/>
    <w:rsid w:val="005947E3"/>
    <w:rsid w:val="005A06A9"/>
    <w:rsid w:val="005A0FB6"/>
    <w:rsid w:val="005A18D2"/>
    <w:rsid w:val="005A1B04"/>
    <w:rsid w:val="005A20A3"/>
    <w:rsid w:val="005A26E9"/>
    <w:rsid w:val="005A2AEA"/>
    <w:rsid w:val="005A41D8"/>
    <w:rsid w:val="005B11C0"/>
    <w:rsid w:val="005B1550"/>
    <w:rsid w:val="005B2359"/>
    <w:rsid w:val="005B3C6B"/>
    <w:rsid w:val="005B449C"/>
    <w:rsid w:val="005B495F"/>
    <w:rsid w:val="005B49D8"/>
    <w:rsid w:val="005C0401"/>
    <w:rsid w:val="005C3022"/>
    <w:rsid w:val="005C55B6"/>
    <w:rsid w:val="005C5AAF"/>
    <w:rsid w:val="005C6722"/>
    <w:rsid w:val="005C6FB8"/>
    <w:rsid w:val="005C7665"/>
    <w:rsid w:val="005C7FBD"/>
    <w:rsid w:val="005D4199"/>
    <w:rsid w:val="005D42AC"/>
    <w:rsid w:val="005D4718"/>
    <w:rsid w:val="005D69DF"/>
    <w:rsid w:val="005D6A21"/>
    <w:rsid w:val="005D768D"/>
    <w:rsid w:val="005E3531"/>
    <w:rsid w:val="005E5982"/>
    <w:rsid w:val="005E73DA"/>
    <w:rsid w:val="005E73F7"/>
    <w:rsid w:val="005F0E41"/>
    <w:rsid w:val="005F281E"/>
    <w:rsid w:val="005F314F"/>
    <w:rsid w:val="005F3382"/>
    <w:rsid w:val="005F36CB"/>
    <w:rsid w:val="005F4272"/>
    <w:rsid w:val="005F498A"/>
    <w:rsid w:val="005F604C"/>
    <w:rsid w:val="005F7231"/>
    <w:rsid w:val="00602561"/>
    <w:rsid w:val="00604081"/>
    <w:rsid w:val="006063B1"/>
    <w:rsid w:val="00606717"/>
    <w:rsid w:val="00607E5F"/>
    <w:rsid w:val="00610434"/>
    <w:rsid w:val="00613AC4"/>
    <w:rsid w:val="00614A9D"/>
    <w:rsid w:val="00614F8B"/>
    <w:rsid w:val="0061523C"/>
    <w:rsid w:val="00615A2C"/>
    <w:rsid w:val="00616299"/>
    <w:rsid w:val="00616DDF"/>
    <w:rsid w:val="006173ED"/>
    <w:rsid w:val="00621066"/>
    <w:rsid w:val="006211EE"/>
    <w:rsid w:val="00622F9D"/>
    <w:rsid w:val="006262BD"/>
    <w:rsid w:val="00627EBF"/>
    <w:rsid w:val="00631491"/>
    <w:rsid w:val="0063323C"/>
    <w:rsid w:val="00633863"/>
    <w:rsid w:val="00634F36"/>
    <w:rsid w:val="00636DD0"/>
    <w:rsid w:val="0064071B"/>
    <w:rsid w:val="006415E3"/>
    <w:rsid w:val="006421DA"/>
    <w:rsid w:val="00642373"/>
    <w:rsid w:val="0064323D"/>
    <w:rsid w:val="00643C69"/>
    <w:rsid w:val="006454F6"/>
    <w:rsid w:val="00650124"/>
    <w:rsid w:val="0065231A"/>
    <w:rsid w:val="00653B6B"/>
    <w:rsid w:val="00655AFE"/>
    <w:rsid w:val="0065756E"/>
    <w:rsid w:val="00660F01"/>
    <w:rsid w:val="006612C0"/>
    <w:rsid w:val="00661E56"/>
    <w:rsid w:val="00661F70"/>
    <w:rsid w:val="00663D37"/>
    <w:rsid w:val="0066484A"/>
    <w:rsid w:val="0066558B"/>
    <w:rsid w:val="00665E3B"/>
    <w:rsid w:val="006714F9"/>
    <w:rsid w:val="00673162"/>
    <w:rsid w:val="0067599B"/>
    <w:rsid w:val="00675CA2"/>
    <w:rsid w:val="00675FFB"/>
    <w:rsid w:val="00676E1A"/>
    <w:rsid w:val="00677FF9"/>
    <w:rsid w:val="00681149"/>
    <w:rsid w:val="00683D0B"/>
    <w:rsid w:val="0069052B"/>
    <w:rsid w:val="00692A22"/>
    <w:rsid w:val="00692FDE"/>
    <w:rsid w:val="006938E3"/>
    <w:rsid w:val="006A0BC4"/>
    <w:rsid w:val="006A0CBF"/>
    <w:rsid w:val="006A3726"/>
    <w:rsid w:val="006A373B"/>
    <w:rsid w:val="006A5C67"/>
    <w:rsid w:val="006A5F7E"/>
    <w:rsid w:val="006A60ED"/>
    <w:rsid w:val="006A6CCC"/>
    <w:rsid w:val="006A6FEA"/>
    <w:rsid w:val="006A702A"/>
    <w:rsid w:val="006A7910"/>
    <w:rsid w:val="006A7D68"/>
    <w:rsid w:val="006B0029"/>
    <w:rsid w:val="006B178A"/>
    <w:rsid w:val="006B221D"/>
    <w:rsid w:val="006B2677"/>
    <w:rsid w:val="006B37ED"/>
    <w:rsid w:val="006B3E89"/>
    <w:rsid w:val="006B422F"/>
    <w:rsid w:val="006B4380"/>
    <w:rsid w:val="006B55E1"/>
    <w:rsid w:val="006B7567"/>
    <w:rsid w:val="006B7CA8"/>
    <w:rsid w:val="006C15BC"/>
    <w:rsid w:val="006C1658"/>
    <w:rsid w:val="006C1730"/>
    <w:rsid w:val="006C2E29"/>
    <w:rsid w:val="006C38F8"/>
    <w:rsid w:val="006D098F"/>
    <w:rsid w:val="006D3F20"/>
    <w:rsid w:val="006D41AE"/>
    <w:rsid w:val="006D421F"/>
    <w:rsid w:val="006D445F"/>
    <w:rsid w:val="006D6FFC"/>
    <w:rsid w:val="006D72D8"/>
    <w:rsid w:val="006E1847"/>
    <w:rsid w:val="006E19BA"/>
    <w:rsid w:val="006E2682"/>
    <w:rsid w:val="006E2DDD"/>
    <w:rsid w:val="006E3ED4"/>
    <w:rsid w:val="006E475E"/>
    <w:rsid w:val="006E6910"/>
    <w:rsid w:val="006E6D03"/>
    <w:rsid w:val="006F1DCC"/>
    <w:rsid w:val="006F1F9B"/>
    <w:rsid w:val="006F283E"/>
    <w:rsid w:val="006F3A27"/>
    <w:rsid w:val="006F3DCE"/>
    <w:rsid w:val="006F3EF9"/>
    <w:rsid w:val="006F4622"/>
    <w:rsid w:val="006F5D53"/>
    <w:rsid w:val="006F76F4"/>
    <w:rsid w:val="006F7F31"/>
    <w:rsid w:val="0070024D"/>
    <w:rsid w:val="007019C6"/>
    <w:rsid w:val="007020AD"/>
    <w:rsid w:val="00702C35"/>
    <w:rsid w:val="00704127"/>
    <w:rsid w:val="00704F15"/>
    <w:rsid w:val="007054FE"/>
    <w:rsid w:val="00706187"/>
    <w:rsid w:val="0070690B"/>
    <w:rsid w:val="0070692C"/>
    <w:rsid w:val="0070786D"/>
    <w:rsid w:val="007109F3"/>
    <w:rsid w:val="00711A64"/>
    <w:rsid w:val="00712072"/>
    <w:rsid w:val="00712BDD"/>
    <w:rsid w:val="00712EC8"/>
    <w:rsid w:val="00712EF6"/>
    <w:rsid w:val="00712F8D"/>
    <w:rsid w:val="00714C93"/>
    <w:rsid w:val="0071562D"/>
    <w:rsid w:val="00716762"/>
    <w:rsid w:val="00717981"/>
    <w:rsid w:val="00720152"/>
    <w:rsid w:val="00721448"/>
    <w:rsid w:val="00723436"/>
    <w:rsid w:val="007259D8"/>
    <w:rsid w:val="00725D72"/>
    <w:rsid w:val="0072717C"/>
    <w:rsid w:val="007277BF"/>
    <w:rsid w:val="007310E9"/>
    <w:rsid w:val="007319A5"/>
    <w:rsid w:val="00732804"/>
    <w:rsid w:val="00736EF0"/>
    <w:rsid w:val="00737AB8"/>
    <w:rsid w:val="00737CF7"/>
    <w:rsid w:val="00737F1A"/>
    <w:rsid w:val="007405A0"/>
    <w:rsid w:val="00741B07"/>
    <w:rsid w:val="00743B43"/>
    <w:rsid w:val="00744DE9"/>
    <w:rsid w:val="00746D9B"/>
    <w:rsid w:val="007472CA"/>
    <w:rsid w:val="007501A3"/>
    <w:rsid w:val="007504E0"/>
    <w:rsid w:val="00752DF3"/>
    <w:rsid w:val="00753136"/>
    <w:rsid w:val="00753589"/>
    <w:rsid w:val="007552D4"/>
    <w:rsid w:val="007557C4"/>
    <w:rsid w:val="007559DA"/>
    <w:rsid w:val="00755C4C"/>
    <w:rsid w:val="00755D4A"/>
    <w:rsid w:val="00756D04"/>
    <w:rsid w:val="00760CDE"/>
    <w:rsid w:val="00761AC0"/>
    <w:rsid w:val="00762C98"/>
    <w:rsid w:val="00763586"/>
    <w:rsid w:val="00763F4D"/>
    <w:rsid w:val="00763FFF"/>
    <w:rsid w:val="00764D29"/>
    <w:rsid w:val="00765F69"/>
    <w:rsid w:val="00766B16"/>
    <w:rsid w:val="007678D7"/>
    <w:rsid w:val="0077077C"/>
    <w:rsid w:val="0077092D"/>
    <w:rsid w:val="00771BB9"/>
    <w:rsid w:val="00774D1A"/>
    <w:rsid w:val="007807F8"/>
    <w:rsid w:val="00780D5D"/>
    <w:rsid w:val="007814B0"/>
    <w:rsid w:val="00781D14"/>
    <w:rsid w:val="007837B0"/>
    <w:rsid w:val="007844E6"/>
    <w:rsid w:val="00784DA6"/>
    <w:rsid w:val="00785041"/>
    <w:rsid w:val="00785069"/>
    <w:rsid w:val="0078585E"/>
    <w:rsid w:val="00785DEF"/>
    <w:rsid w:val="00786FC3"/>
    <w:rsid w:val="00790D70"/>
    <w:rsid w:val="0079172B"/>
    <w:rsid w:val="00795F99"/>
    <w:rsid w:val="00796F16"/>
    <w:rsid w:val="007977F4"/>
    <w:rsid w:val="00797F56"/>
    <w:rsid w:val="007A2197"/>
    <w:rsid w:val="007A41DF"/>
    <w:rsid w:val="007B02D5"/>
    <w:rsid w:val="007B08D3"/>
    <w:rsid w:val="007B1482"/>
    <w:rsid w:val="007B1C84"/>
    <w:rsid w:val="007B355C"/>
    <w:rsid w:val="007B4F64"/>
    <w:rsid w:val="007B523E"/>
    <w:rsid w:val="007B58F5"/>
    <w:rsid w:val="007B63F3"/>
    <w:rsid w:val="007C0B32"/>
    <w:rsid w:val="007C17E3"/>
    <w:rsid w:val="007C2085"/>
    <w:rsid w:val="007C3B24"/>
    <w:rsid w:val="007C4565"/>
    <w:rsid w:val="007C59A8"/>
    <w:rsid w:val="007C5C58"/>
    <w:rsid w:val="007C5EB7"/>
    <w:rsid w:val="007C79E4"/>
    <w:rsid w:val="007D0E85"/>
    <w:rsid w:val="007D295E"/>
    <w:rsid w:val="007D3A7B"/>
    <w:rsid w:val="007D421E"/>
    <w:rsid w:val="007D469B"/>
    <w:rsid w:val="007D51D7"/>
    <w:rsid w:val="007D5B2D"/>
    <w:rsid w:val="007D60F2"/>
    <w:rsid w:val="007D62C3"/>
    <w:rsid w:val="007D64AA"/>
    <w:rsid w:val="007D6FD4"/>
    <w:rsid w:val="007D7C74"/>
    <w:rsid w:val="007E0D3D"/>
    <w:rsid w:val="007E1037"/>
    <w:rsid w:val="007E2373"/>
    <w:rsid w:val="007E3562"/>
    <w:rsid w:val="007E3DC7"/>
    <w:rsid w:val="007E5BA9"/>
    <w:rsid w:val="007E6C7E"/>
    <w:rsid w:val="007F03CC"/>
    <w:rsid w:val="007F05D1"/>
    <w:rsid w:val="007F12A5"/>
    <w:rsid w:val="007F1B43"/>
    <w:rsid w:val="007F21C1"/>
    <w:rsid w:val="007F40ED"/>
    <w:rsid w:val="007F5184"/>
    <w:rsid w:val="007F51CC"/>
    <w:rsid w:val="007F6CB8"/>
    <w:rsid w:val="007F7281"/>
    <w:rsid w:val="008000F7"/>
    <w:rsid w:val="00800565"/>
    <w:rsid w:val="0080219F"/>
    <w:rsid w:val="00802306"/>
    <w:rsid w:val="00802CF0"/>
    <w:rsid w:val="00804AC6"/>
    <w:rsid w:val="00805E32"/>
    <w:rsid w:val="0080601A"/>
    <w:rsid w:val="0080672A"/>
    <w:rsid w:val="00813ACF"/>
    <w:rsid w:val="0081412A"/>
    <w:rsid w:val="0081429B"/>
    <w:rsid w:val="0081468B"/>
    <w:rsid w:val="008151F6"/>
    <w:rsid w:val="008157A9"/>
    <w:rsid w:val="008163CE"/>
    <w:rsid w:val="00817260"/>
    <w:rsid w:val="0082090D"/>
    <w:rsid w:val="00821BDC"/>
    <w:rsid w:val="0082334A"/>
    <w:rsid w:val="008234F8"/>
    <w:rsid w:val="00824BD2"/>
    <w:rsid w:val="0082526F"/>
    <w:rsid w:val="008258FA"/>
    <w:rsid w:val="008265F4"/>
    <w:rsid w:val="008270AD"/>
    <w:rsid w:val="0082755F"/>
    <w:rsid w:val="00827A45"/>
    <w:rsid w:val="00827D11"/>
    <w:rsid w:val="00827E37"/>
    <w:rsid w:val="00830282"/>
    <w:rsid w:val="008303C4"/>
    <w:rsid w:val="00830AD1"/>
    <w:rsid w:val="008323FB"/>
    <w:rsid w:val="0083329C"/>
    <w:rsid w:val="00833872"/>
    <w:rsid w:val="008342DC"/>
    <w:rsid w:val="0083627C"/>
    <w:rsid w:val="00836F11"/>
    <w:rsid w:val="00840302"/>
    <w:rsid w:val="00840FF3"/>
    <w:rsid w:val="008411C2"/>
    <w:rsid w:val="00841984"/>
    <w:rsid w:val="0084216E"/>
    <w:rsid w:val="0084289E"/>
    <w:rsid w:val="00845473"/>
    <w:rsid w:val="00845DC6"/>
    <w:rsid w:val="00845DFD"/>
    <w:rsid w:val="00846286"/>
    <w:rsid w:val="008471A5"/>
    <w:rsid w:val="0085005D"/>
    <w:rsid w:val="00850993"/>
    <w:rsid w:val="008514B5"/>
    <w:rsid w:val="00851790"/>
    <w:rsid w:val="00852230"/>
    <w:rsid w:val="00852509"/>
    <w:rsid w:val="00852B2E"/>
    <w:rsid w:val="00854152"/>
    <w:rsid w:val="00855CD5"/>
    <w:rsid w:val="00856A78"/>
    <w:rsid w:val="00857439"/>
    <w:rsid w:val="00860502"/>
    <w:rsid w:val="0086285B"/>
    <w:rsid w:val="00862862"/>
    <w:rsid w:val="00867F20"/>
    <w:rsid w:val="00872353"/>
    <w:rsid w:val="00872CEE"/>
    <w:rsid w:val="00873529"/>
    <w:rsid w:val="00874F3C"/>
    <w:rsid w:val="00875703"/>
    <w:rsid w:val="0087790A"/>
    <w:rsid w:val="00880E57"/>
    <w:rsid w:val="008831C1"/>
    <w:rsid w:val="00883A65"/>
    <w:rsid w:val="00884E3C"/>
    <w:rsid w:val="00885825"/>
    <w:rsid w:val="00886CB5"/>
    <w:rsid w:val="008878EF"/>
    <w:rsid w:val="0089111D"/>
    <w:rsid w:val="008919F1"/>
    <w:rsid w:val="0089249A"/>
    <w:rsid w:val="0089274F"/>
    <w:rsid w:val="0089418B"/>
    <w:rsid w:val="008946F5"/>
    <w:rsid w:val="0089579C"/>
    <w:rsid w:val="008A0213"/>
    <w:rsid w:val="008A0305"/>
    <w:rsid w:val="008A16A0"/>
    <w:rsid w:val="008A25B0"/>
    <w:rsid w:val="008A3EBF"/>
    <w:rsid w:val="008A4907"/>
    <w:rsid w:val="008A5610"/>
    <w:rsid w:val="008A5B48"/>
    <w:rsid w:val="008A7CE6"/>
    <w:rsid w:val="008B1E00"/>
    <w:rsid w:val="008B3AC8"/>
    <w:rsid w:val="008B4553"/>
    <w:rsid w:val="008B461C"/>
    <w:rsid w:val="008B5B49"/>
    <w:rsid w:val="008B6084"/>
    <w:rsid w:val="008B6F47"/>
    <w:rsid w:val="008B70F3"/>
    <w:rsid w:val="008C0239"/>
    <w:rsid w:val="008C03BE"/>
    <w:rsid w:val="008C2816"/>
    <w:rsid w:val="008C4824"/>
    <w:rsid w:val="008C58A6"/>
    <w:rsid w:val="008C745E"/>
    <w:rsid w:val="008C7A7A"/>
    <w:rsid w:val="008D0A96"/>
    <w:rsid w:val="008D0CE2"/>
    <w:rsid w:val="008D1763"/>
    <w:rsid w:val="008D2471"/>
    <w:rsid w:val="008D2BC5"/>
    <w:rsid w:val="008D2F97"/>
    <w:rsid w:val="008D4422"/>
    <w:rsid w:val="008D48AF"/>
    <w:rsid w:val="008D61BF"/>
    <w:rsid w:val="008D78BD"/>
    <w:rsid w:val="008E02AB"/>
    <w:rsid w:val="008E1B6B"/>
    <w:rsid w:val="008E591C"/>
    <w:rsid w:val="008E74E1"/>
    <w:rsid w:val="008E7811"/>
    <w:rsid w:val="008F12A0"/>
    <w:rsid w:val="008F44AF"/>
    <w:rsid w:val="008F4A32"/>
    <w:rsid w:val="008F5835"/>
    <w:rsid w:val="008F619F"/>
    <w:rsid w:val="008F6FCA"/>
    <w:rsid w:val="008F7BB4"/>
    <w:rsid w:val="008F7BBF"/>
    <w:rsid w:val="00900253"/>
    <w:rsid w:val="00902706"/>
    <w:rsid w:val="00904661"/>
    <w:rsid w:val="0090500D"/>
    <w:rsid w:val="00906CD3"/>
    <w:rsid w:val="00910AB8"/>
    <w:rsid w:val="00910F12"/>
    <w:rsid w:val="009114B3"/>
    <w:rsid w:val="00912160"/>
    <w:rsid w:val="009125E9"/>
    <w:rsid w:val="0091319D"/>
    <w:rsid w:val="009154BE"/>
    <w:rsid w:val="009201A1"/>
    <w:rsid w:val="00920DF8"/>
    <w:rsid w:val="00920FD4"/>
    <w:rsid w:val="00925398"/>
    <w:rsid w:val="009303E7"/>
    <w:rsid w:val="0093053B"/>
    <w:rsid w:val="00931378"/>
    <w:rsid w:val="00932583"/>
    <w:rsid w:val="0093471F"/>
    <w:rsid w:val="0093672A"/>
    <w:rsid w:val="00940549"/>
    <w:rsid w:val="00941077"/>
    <w:rsid w:val="009414AE"/>
    <w:rsid w:val="0094206B"/>
    <w:rsid w:val="0094239A"/>
    <w:rsid w:val="00944031"/>
    <w:rsid w:val="00944EB2"/>
    <w:rsid w:val="0094528B"/>
    <w:rsid w:val="00946046"/>
    <w:rsid w:val="0094766C"/>
    <w:rsid w:val="00947797"/>
    <w:rsid w:val="00951B58"/>
    <w:rsid w:val="00954698"/>
    <w:rsid w:val="00963E1E"/>
    <w:rsid w:val="009653B8"/>
    <w:rsid w:val="00965CC0"/>
    <w:rsid w:val="00967B19"/>
    <w:rsid w:val="00970481"/>
    <w:rsid w:val="00971864"/>
    <w:rsid w:val="00975AF1"/>
    <w:rsid w:val="00976C7D"/>
    <w:rsid w:val="009804A3"/>
    <w:rsid w:val="009804D1"/>
    <w:rsid w:val="0098312D"/>
    <w:rsid w:val="00984130"/>
    <w:rsid w:val="009842ED"/>
    <w:rsid w:val="00985424"/>
    <w:rsid w:val="009854DB"/>
    <w:rsid w:val="00985756"/>
    <w:rsid w:val="0098602C"/>
    <w:rsid w:val="00987EC4"/>
    <w:rsid w:val="00990459"/>
    <w:rsid w:val="0099250C"/>
    <w:rsid w:val="00993396"/>
    <w:rsid w:val="00993765"/>
    <w:rsid w:val="00995810"/>
    <w:rsid w:val="00997A2B"/>
    <w:rsid w:val="00997A4A"/>
    <w:rsid w:val="009A1F5D"/>
    <w:rsid w:val="009A202F"/>
    <w:rsid w:val="009A298E"/>
    <w:rsid w:val="009A3408"/>
    <w:rsid w:val="009A4A06"/>
    <w:rsid w:val="009A4DF5"/>
    <w:rsid w:val="009A53FD"/>
    <w:rsid w:val="009A5B3E"/>
    <w:rsid w:val="009A686C"/>
    <w:rsid w:val="009A7D7C"/>
    <w:rsid w:val="009B0CE9"/>
    <w:rsid w:val="009B15A0"/>
    <w:rsid w:val="009B170B"/>
    <w:rsid w:val="009B35E7"/>
    <w:rsid w:val="009B4408"/>
    <w:rsid w:val="009B4710"/>
    <w:rsid w:val="009B5B14"/>
    <w:rsid w:val="009B667E"/>
    <w:rsid w:val="009B7935"/>
    <w:rsid w:val="009C0FC1"/>
    <w:rsid w:val="009C23C4"/>
    <w:rsid w:val="009C4310"/>
    <w:rsid w:val="009C494A"/>
    <w:rsid w:val="009C51D4"/>
    <w:rsid w:val="009C57CE"/>
    <w:rsid w:val="009C5BFD"/>
    <w:rsid w:val="009C673B"/>
    <w:rsid w:val="009C7A72"/>
    <w:rsid w:val="009D1D72"/>
    <w:rsid w:val="009D304A"/>
    <w:rsid w:val="009D4B72"/>
    <w:rsid w:val="009D4B83"/>
    <w:rsid w:val="009D6CC6"/>
    <w:rsid w:val="009D702A"/>
    <w:rsid w:val="009D7F52"/>
    <w:rsid w:val="009E2062"/>
    <w:rsid w:val="009E22AC"/>
    <w:rsid w:val="009E23B9"/>
    <w:rsid w:val="009E3938"/>
    <w:rsid w:val="009E3FEE"/>
    <w:rsid w:val="009E687A"/>
    <w:rsid w:val="009F1BB0"/>
    <w:rsid w:val="009F3931"/>
    <w:rsid w:val="009F4DC1"/>
    <w:rsid w:val="009F5229"/>
    <w:rsid w:val="009F5AB2"/>
    <w:rsid w:val="009F7768"/>
    <w:rsid w:val="00A00B71"/>
    <w:rsid w:val="00A043B1"/>
    <w:rsid w:val="00A07370"/>
    <w:rsid w:val="00A127B8"/>
    <w:rsid w:val="00A136E5"/>
    <w:rsid w:val="00A1452B"/>
    <w:rsid w:val="00A14C48"/>
    <w:rsid w:val="00A21179"/>
    <w:rsid w:val="00A211BD"/>
    <w:rsid w:val="00A218A0"/>
    <w:rsid w:val="00A261D0"/>
    <w:rsid w:val="00A30883"/>
    <w:rsid w:val="00A30C52"/>
    <w:rsid w:val="00A318A7"/>
    <w:rsid w:val="00A35B58"/>
    <w:rsid w:val="00A35D49"/>
    <w:rsid w:val="00A35E24"/>
    <w:rsid w:val="00A35E4B"/>
    <w:rsid w:val="00A407F0"/>
    <w:rsid w:val="00A41448"/>
    <w:rsid w:val="00A429D2"/>
    <w:rsid w:val="00A430F7"/>
    <w:rsid w:val="00A4473A"/>
    <w:rsid w:val="00A472E5"/>
    <w:rsid w:val="00A47E8D"/>
    <w:rsid w:val="00A50320"/>
    <w:rsid w:val="00A51984"/>
    <w:rsid w:val="00A523C6"/>
    <w:rsid w:val="00A52B58"/>
    <w:rsid w:val="00A53F78"/>
    <w:rsid w:val="00A53FBC"/>
    <w:rsid w:val="00A544FE"/>
    <w:rsid w:val="00A546A5"/>
    <w:rsid w:val="00A548A1"/>
    <w:rsid w:val="00A5612E"/>
    <w:rsid w:val="00A57F6C"/>
    <w:rsid w:val="00A60890"/>
    <w:rsid w:val="00A609E0"/>
    <w:rsid w:val="00A62939"/>
    <w:rsid w:val="00A6695F"/>
    <w:rsid w:val="00A67080"/>
    <w:rsid w:val="00A6782E"/>
    <w:rsid w:val="00A71331"/>
    <w:rsid w:val="00A71D6F"/>
    <w:rsid w:val="00A72BD2"/>
    <w:rsid w:val="00A749A5"/>
    <w:rsid w:val="00A76031"/>
    <w:rsid w:val="00A76803"/>
    <w:rsid w:val="00A769AA"/>
    <w:rsid w:val="00A807C1"/>
    <w:rsid w:val="00A80933"/>
    <w:rsid w:val="00A81F7F"/>
    <w:rsid w:val="00A824CC"/>
    <w:rsid w:val="00A82FE8"/>
    <w:rsid w:val="00A856E8"/>
    <w:rsid w:val="00A85F12"/>
    <w:rsid w:val="00A8653D"/>
    <w:rsid w:val="00A87E47"/>
    <w:rsid w:val="00A90215"/>
    <w:rsid w:val="00A9084A"/>
    <w:rsid w:val="00A91318"/>
    <w:rsid w:val="00A9166E"/>
    <w:rsid w:val="00A91F09"/>
    <w:rsid w:val="00A920E2"/>
    <w:rsid w:val="00A93930"/>
    <w:rsid w:val="00A9518E"/>
    <w:rsid w:val="00A9613F"/>
    <w:rsid w:val="00A96ED7"/>
    <w:rsid w:val="00A97EF5"/>
    <w:rsid w:val="00AA0554"/>
    <w:rsid w:val="00AA0CA9"/>
    <w:rsid w:val="00AA2708"/>
    <w:rsid w:val="00AA2F9B"/>
    <w:rsid w:val="00AA30B8"/>
    <w:rsid w:val="00AA4E3C"/>
    <w:rsid w:val="00AA57A1"/>
    <w:rsid w:val="00AA6147"/>
    <w:rsid w:val="00AA7D88"/>
    <w:rsid w:val="00AB06DA"/>
    <w:rsid w:val="00AB0EAC"/>
    <w:rsid w:val="00AB1AF9"/>
    <w:rsid w:val="00AB1DED"/>
    <w:rsid w:val="00AB2E73"/>
    <w:rsid w:val="00AB3B7F"/>
    <w:rsid w:val="00AB3F98"/>
    <w:rsid w:val="00AB47BF"/>
    <w:rsid w:val="00AB7230"/>
    <w:rsid w:val="00AB7C15"/>
    <w:rsid w:val="00AB7D32"/>
    <w:rsid w:val="00AC2C14"/>
    <w:rsid w:val="00AC37A6"/>
    <w:rsid w:val="00AC3ED0"/>
    <w:rsid w:val="00AC52B2"/>
    <w:rsid w:val="00AC57C0"/>
    <w:rsid w:val="00AC7CBD"/>
    <w:rsid w:val="00AD1CFC"/>
    <w:rsid w:val="00AD27F4"/>
    <w:rsid w:val="00AD3A52"/>
    <w:rsid w:val="00AD4136"/>
    <w:rsid w:val="00AD4C3D"/>
    <w:rsid w:val="00AD4DE3"/>
    <w:rsid w:val="00AD509C"/>
    <w:rsid w:val="00AD54FF"/>
    <w:rsid w:val="00AD582E"/>
    <w:rsid w:val="00AD69C3"/>
    <w:rsid w:val="00AE0E71"/>
    <w:rsid w:val="00AE11F4"/>
    <w:rsid w:val="00AE194F"/>
    <w:rsid w:val="00AE244A"/>
    <w:rsid w:val="00AE263C"/>
    <w:rsid w:val="00AE3246"/>
    <w:rsid w:val="00AE3DAF"/>
    <w:rsid w:val="00AE6801"/>
    <w:rsid w:val="00AE6E52"/>
    <w:rsid w:val="00AE7C81"/>
    <w:rsid w:val="00AF0B32"/>
    <w:rsid w:val="00AF11BC"/>
    <w:rsid w:val="00AF2C9C"/>
    <w:rsid w:val="00AF377C"/>
    <w:rsid w:val="00AF4294"/>
    <w:rsid w:val="00AF7FCC"/>
    <w:rsid w:val="00B0102F"/>
    <w:rsid w:val="00B027E6"/>
    <w:rsid w:val="00B03649"/>
    <w:rsid w:val="00B04A46"/>
    <w:rsid w:val="00B04BD2"/>
    <w:rsid w:val="00B053C0"/>
    <w:rsid w:val="00B05479"/>
    <w:rsid w:val="00B05F28"/>
    <w:rsid w:val="00B06D1F"/>
    <w:rsid w:val="00B07A5A"/>
    <w:rsid w:val="00B07E2F"/>
    <w:rsid w:val="00B1033E"/>
    <w:rsid w:val="00B10399"/>
    <w:rsid w:val="00B10AE3"/>
    <w:rsid w:val="00B1110E"/>
    <w:rsid w:val="00B1127C"/>
    <w:rsid w:val="00B130E2"/>
    <w:rsid w:val="00B132F8"/>
    <w:rsid w:val="00B13B76"/>
    <w:rsid w:val="00B167DB"/>
    <w:rsid w:val="00B16AC0"/>
    <w:rsid w:val="00B17509"/>
    <w:rsid w:val="00B177F4"/>
    <w:rsid w:val="00B2098E"/>
    <w:rsid w:val="00B20CC6"/>
    <w:rsid w:val="00B20D44"/>
    <w:rsid w:val="00B21BF8"/>
    <w:rsid w:val="00B230E3"/>
    <w:rsid w:val="00B24ABF"/>
    <w:rsid w:val="00B25043"/>
    <w:rsid w:val="00B267CF"/>
    <w:rsid w:val="00B26E01"/>
    <w:rsid w:val="00B31413"/>
    <w:rsid w:val="00B320E9"/>
    <w:rsid w:val="00B33A19"/>
    <w:rsid w:val="00B3438D"/>
    <w:rsid w:val="00B349D7"/>
    <w:rsid w:val="00B34AE0"/>
    <w:rsid w:val="00B34C02"/>
    <w:rsid w:val="00B352B0"/>
    <w:rsid w:val="00B3588F"/>
    <w:rsid w:val="00B3718E"/>
    <w:rsid w:val="00B375B6"/>
    <w:rsid w:val="00B40EC8"/>
    <w:rsid w:val="00B40FB0"/>
    <w:rsid w:val="00B413AE"/>
    <w:rsid w:val="00B41FA0"/>
    <w:rsid w:val="00B424CE"/>
    <w:rsid w:val="00B43D90"/>
    <w:rsid w:val="00B43F21"/>
    <w:rsid w:val="00B440C9"/>
    <w:rsid w:val="00B456AC"/>
    <w:rsid w:val="00B45EC8"/>
    <w:rsid w:val="00B4604F"/>
    <w:rsid w:val="00B462C9"/>
    <w:rsid w:val="00B46B03"/>
    <w:rsid w:val="00B47001"/>
    <w:rsid w:val="00B502A6"/>
    <w:rsid w:val="00B51060"/>
    <w:rsid w:val="00B517DC"/>
    <w:rsid w:val="00B527BB"/>
    <w:rsid w:val="00B5299A"/>
    <w:rsid w:val="00B52E7F"/>
    <w:rsid w:val="00B54A3C"/>
    <w:rsid w:val="00B56180"/>
    <w:rsid w:val="00B6088F"/>
    <w:rsid w:val="00B6138D"/>
    <w:rsid w:val="00B61656"/>
    <w:rsid w:val="00B6189E"/>
    <w:rsid w:val="00B62980"/>
    <w:rsid w:val="00B65017"/>
    <w:rsid w:val="00B70BAB"/>
    <w:rsid w:val="00B72F6B"/>
    <w:rsid w:val="00B730EA"/>
    <w:rsid w:val="00B7312E"/>
    <w:rsid w:val="00B73ACA"/>
    <w:rsid w:val="00B742C9"/>
    <w:rsid w:val="00B74663"/>
    <w:rsid w:val="00B7761A"/>
    <w:rsid w:val="00B777E6"/>
    <w:rsid w:val="00B80C05"/>
    <w:rsid w:val="00B83495"/>
    <w:rsid w:val="00B84FF4"/>
    <w:rsid w:val="00B91EBB"/>
    <w:rsid w:val="00B92ECB"/>
    <w:rsid w:val="00B94689"/>
    <w:rsid w:val="00B96FB1"/>
    <w:rsid w:val="00B97D80"/>
    <w:rsid w:val="00BA152E"/>
    <w:rsid w:val="00BA1AAA"/>
    <w:rsid w:val="00BA2144"/>
    <w:rsid w:val="00BA466B"/>
    <w:rsid w:val="00BA64DA"/>
    <w:rsid w:val="00BA71A4"/>
    <w:rsid w:val="00BB06A7"/>
    <w:rsid w:val="00BB0BAC"/>
    <w:rsid w:val="00BB180E"/>
    <w:rsid w:val="00BB1FBA"/>
    <w:rsid w:val="00BB2B5A"/>
    <w:rsid w:val="00BB30F8"/>
    <w:rsid w:val="00BB6AA8"/>
    <w:rsid w:val="00BB7E63"/>
    <w:rsid w:val="00BC2D23"/>
    <w:rsid w:val="00BC3991"/>
    <w:rsid w:val="00BC3C42"/>
    <w:rsid w:val="00BC5815"/>
    <w:rsid w:val="00BC660C"/>
    <w:rsid w:val="00BC7FA0"/>
    <w:rsid w:val="00BD1530"/>
    <w:rsid w:val="00BD19A8"/>
    <w:rsid w:val="00BD1DFA"/>
    <w:rsid w:val="00BD2CE1"/>
    <w:rsid w:val="00BD330F"/>
    <w:rsid w:val="00BD332B"/>
    <w:rsid w:val="00BD3A8A"/>
    <w:rsid w:val="00BD4444"/>
    <w:rsid w:val="00BD478E"/>
    <w:rsid w:val="00BD7640"/>
    <w:rsid w:val="00BD7791"/>
    <w:rsid w:val="00BD789D"/>
    <w:rsid w:val="00BE014F"/>
    <w:rsid w:val="00BE3340"/>
    <w:rsid w:val="00BE352A"/>
    <w:rsid w:val="00BE38F4"/>
    <w:rsid w:val="00BE3ACD"/>
    <w:rsid w:val="00BE491C"/>
    <w:rsid w:val="00BE51C3"/>
    <w:rsid w:val="00BE5D6C"/>
    <w:rsid w:val="00BE6628"/>
    <w:rsid w:val="00BE6D50"/>
    <w:rsid w:val="00BF0E3D"/>
    <w:rsid w:val="00BF1616"/>
    <w:rsid w:val="00BF1D39"/>
    <w:rsid w:val="00BF368D"/>
    <w:rsid w:val="00BF4888"/>
    <w:rsid w:val="00BF5990"/>
    <w:rsid w:val="00BF6456"/>
    <w:rsid w:val="00BF77BB"/>
    <w:rsid w:val="00C0006C"/>
    <w:rsid w:val="00C00B02"/>
    <w:rsid w:val="00C0217C"/>
    <w:rsid w:val="00C027DE"/>
    <w:rsid w:val="00C048C6"/>
    <w:rsid w:val="00C061BF"/>
    <w:rsid w:val="00C06978"/>
    <w:rsid w:val="00C06EEA"/>
    <w:rsid w:val="00C10929"/>
    <w:rsid w:val="00C12190"/>
    <w:rsid w:val="00C1264E"/>
    <w:rsid w:val="00C14741"/>
    <w:rsid w:val="00C14AE1"/>
    <w:rsid w:val="00C208F3"/>
    <w:rsid w:val="00C227D8"/>
    <w:rsid w:val="00C24A8D"/>
    <w:rsid w:val="00C24CFA"/>
    <w:rsid w:val="00C262EC"/>
    <w:rsid w:val="00C265A7"/>
    <w:rsid w:val="00C26970"/>
    <w:rsid w:val="00C278EA"/>
    <w:rsid w:val="00C30120"/>
    <w:rsid w:val="00C3124F"/>
    <w:rsid w:val="00C31DFB"/>
    <w:rsid w:val="00C3225D"/>
    <w:rsid w:val="00C3365E"/>
    <w:rsid w:val="00C353A4"/>
    <w:rsid w:val="00C367FF"/>
    <w:rsid w:val="00C379CA"/>
    <w:rsid w:val="00C400FD"/>
    <w:rsid w:val="00C42499"/>
    <w:rsid w:val="00C42595"/>
    <w:rsid w:val="00C45697"/>
    <w:rsid w:val="00C4778E"/>
    <w:rsid w:val="00C5088C"/>
    <w:rsid w:val="00C50DFD"/>
    <w:rsid w:val="00C51846"/>
    <w:rsid w:val="00C5248A"/>
    <w:rsid w:val="00C52F03"/>
    <w:rsid w:val="00C54517"/>
    <w:rsid w:val="00C5547B"/>
    <w:rsid w:val="00C5639D"/>
    <w:rsid w:val="00C56D4D"/>
    <w:rsid w:val="00C56EC0"/>
    <w:rsid w:val="00C57D32"/>
    <w:rsid w:val="00C6239A"/>
    <w:rsid w:val="00C62A9F"/>
    <w:rsid w:val="00C639E7"/>
    <w:rsid w:val="00C65C84"/>
    <w:rsid w:val="00C66C65"/>
    <w:rsid w:val="00C66D1B"/>
    <w:rsid w:val="00C66FA8"/>
    <w:rsid w:val="00C67C50"/>
    <w:rsid w:val="00C70339"/>
    <w:rsid w:val="00C7038D"/>
    <w:rsid w:val="00C71366"/>
    <w:rsid w:val="00C71E7E"/>
    <w:rsid w:val="00C71F77"/>
    <w:rsid w:val="00C7300F"/>
    <w:rsid w:val="00C73192"/>
    <w:rsid w:val="00C73C69"/>
    <w:rsid w:val="00C74DAA"/>
    <w:rsid w:val="00C75441"/>
    <w:rsid w:val="00C75717"/>
    <w:rsid w:val="00C76360"/>
    <w:rsid w:val="00C77C54"/>
    <w:rsid w:val="00C806F6"/>
    <w:rsid w:val="00C81248"/>
    <w:rsid w:val="00C828C9"/>
    <w:rsid w:val="00C833AA"/>
    <w:rsid w:val="00C8449E"/>
    <w:rsid w:val="00C86DA6"/>
    <w:rsid w:val="00C87EA2"/>
    <w:rsid w:val="00C914CD"/>
    <w:rsid w:val="00C91F3F"/>
    <w:rsid w:val="00C94C28"/>
    <w:rsid w:val="00CA03B7"/>
    <w:rsid w:val="00CA09B7"/>
    <w:rsid w:val="00CA2A76"/>
    <w:rsid w:val="00CA407B"/>
    <w:rsid w:val="00CA5502"/>
    <w:rsid w:val="00CA5E90"/>
    <w:rsid w:val="00CA6180"/>
    <w:rsid w:val="00CA6227"/>
    <w:rsid w:val="00CA6A47"/>
    <w:rsid w:val="00CA71B9"/>
    <w:rsid w:val="00CB00A2"/>
    <w:rsid w:val="00CB0ACD"/>
    <w:rsid w:val="00CB19A6"/>
    <w:rsid w:val="00CB19FB"/>
    <w:rsid w:val="00CB1B50"/>
    <w:rsid w:val="00CB2A2B"/>
    <w:rsid w:val="00CB56E5"/>
    <w:rsid w:val="00CB5897"/>
    <w:rsid w:val="00CB638B"/>
    <w:rsid w:val="00CB7A77"/>
    <w:rsid w:val="00CC0B81"/>
    <w:rsid w:val="00CC0BED"/>
    <w:rsid w:val="00CC19C9"/>
    <w:rsid w:val="00CC2638"/>
    <w:rsid w:val="00CC27F5"/>
    <w:rsid w:val="00CC3743"/>
    <w:rsid w:val="00CC3D7A"/>
    <w:rsid w:val="00CC4481"/>
    <w:rsid w:val="00CC4AAE"/>
    <w:rsid w:val="00CC5D77"/>
    <w:rsid w:val="00CD126F"/>
    <w:rsid w:val="00CD18BC"/>
    <w:rsid w:val="00CD1EFB"/>
    <w:rsid w:val="00CD2C89"/>
    <w:rsid w:val="00CD40DC"/>
    <w:rsid w:val="00CD53F5"/>
    <w:rsid w:val="00CD5682"/>
    <w:rsid w:val="00CD59D5"/>
    <w:rsid w:val="00CD64A9"/>
    <w:rsid w:val="00CE07A3"/>
    <w:rsid w:val="00CE0931"/>
    <w:rsid w:val="00CE14B5"/>
    <w:rsid w:val="00CE1B38"/>
    <w:rsid w:val="00CE45C7"/>
    <w:rsid w:val="00CE58E8"/>
    <w:rsid w:val="00CE7FA9"/>
    <w:rsid w:val="00CF0A66"/>
    <w:rsid w:val="00CF2441"/>
    <w:rsid w:val="00CF2A36"/>
    <w:rsid w:val="00CF3092"/>
    <w:rsid w:val="00CF3D5C"/>
    <w:rsid w:val="00CF4396"/>
    <w:rsid w:val="00CF7C06"/>
    <w:rsid w:val="00D000DE"/>
    <w:rsid w:val="00D00199"/>
    <w:rsid w:val="00D0069E"/>
    <w:rsid w:val="00D016E9"/>
    <w:rsid w:val="00D02DF8"/>
    <w:rsid w:val="00D03E87"/>
    <w:rsid w:val="00D042B3"/>
    <w:rsid w:val="00D044D4"/>
    <w:rsid w:val="00D04A4E"/>
    <w:rsid w:val="00D04E9C"/>
    <w:rsid w:val="00D05150"/>
    <w:rsid w:val="00D056B0"/>
    <w:rsid w:val="00D066FD"/>
    <w:rsid w:val="00D06E63"/>
    <w:rsid w:val="00D107FE"/>
    <w:rsid w:val="00D10BD3"/>
    <w:rsid w:val="00D110B2"/>
    <w:rsid w:val="00D112E4"/>
    <w:rsid w:val="00D14F6D"/>
    <w:rsid w:val="00D15658"/>
    <w:rsid w:val="00D15C73"/>
    <w:rsid w:val="00D168B8"/>
    <w:rsid w:val="00D168C3"/>
    <w:rsid w:val="00D168EF"/>
    <w:rsid w:val="00D178C9"/>
    <w:rsid w:val="00D17B3A"/>
    <w:rsid w:val="00D215E8"/>
    <w:rsid w:val="00D21707"/>
    <w:rsid w:val="00D2350D"/>
    <w:rsid w:val="00D248EB"/>
    <w:rsid w:val="00D305E2"/>
    <w:rsid w:val="00D30B79"/>
    <w:rsid w:val="00D324CC"/>
    <w:rsid w:val="00D368DE"/>
    <w:rsid w:val="00D37316"/>
    <w:rsid w:val="00D41093"/>
    <w:rsid w:val="00D410B0"/>
    <w:rsid w:val="00D41A38"/>
    <w:rsid w:val="00D43699"/>
    <w:rsid w:val="00D44C99"/>
    <w:rsid w:val="00D4765D"/>
    <w:rsid w:val="00D47A5D"/>
    <w:rsid w:val="00D50876"/>
    <w:rsid w:val="00D51A0B"/>
    <w:rsid w:val="00D53F8C"/>
    <w:rsid w:val="00D54BC6"/>
    <w:rsid w:val="00D55940"/>
    <w:rsid w:val="00D55DAA"/>
    <w:rsid w:val="00D57290"/>
    <w:rsid w:val="00D60810"/>
    <w:rsid w:val="00D61601"/>
    <w:rsid w:val="00D61AC4"/>
    <w:rsid w:val="00D64A8B"/>
    <w:rsid w:val="00D65D75"/>
    <w:rsid w:val="00D66538"/>
    <w:rsid w:val="00D67BAB"/>
    <w:rsid w:val="00D717FF"/>
    <w:rsid w:val="00D726D8"/>
    <w:rsid w:val="00D72F1F"/>
    <w:rsid w:val="00D7399A"/>
    <w:rsid w:val="00D73EDA"/>
    <w:rsid w:val="00D74D27"/>
    <w:rsid w:val="00D764F1"/>
    <w:rsid w:val="00D7673D"/>
    <w:rsid w:val="00D80542"/>
    <w:rsid w:val="00D807DE"/>
    <w:rsid w:val="00D848F1"/>
    <w:rsid w:val="00D8587E"/>
    <w:rsid w:val="00D85A13"/>
    <w:rsid w:val="00D85E9B"/>
    <w:rsid w:val="00D86584"/>
    <w:rsid w:val="00D86F3B"/>
    <w:rsid w:val="00D8762E"/>
    <w:rsid w:val="00D91F9B"/>
    <w:rsid w:val="00D92626"/>
    <w:rsid w:val="00D927BB"/>
    <w:rsid w:val="00D92E6F"/>
    <w:rsid w:val="00D9486F"/>
    <w:rsid w:val="00D94D9A"/>
    <w:rsid w:val="00D95054"/>
    <w:rsid w:val="00D959E6"/>
    <w:rsid w:val="00D95A22"/>
    <w:rsid w:val="00D97024"/>
    <w:rsid w:val="00D97481"/>
    <w:rsid w:val="00DA13C1"/>
    <w:rsid w:val="00DA1522"/>
    <w:rsid w:val="00DA1B7C"/>
    <w:rsid w:val="00DA5A82"/>
    <w:rsid w:val="00DA5DF7"/>
    <w:rsid w:val="00DA6B33"/>
    <w:rsid w:val="00DA76FD"/>
    <w:rsid w:val="00DB1153"/>
    <w:rsid w:val="00DB1C13"/>
    <w:rsid w:val="00DB3FC3"/>
    <w:rsid w:val="00DB4D0E"/>
    <w:rsid w:val="00DB5829"/>
    <w:rsid w:val="00DB5C17"/>
    <w:rsid w:val="00DB5FCC"/>
    <w:rsid w:val="00DB627E"/>
    <w:rsid w:val="00DC0BC6"/>
    <w:rsid w:val="00DC23C6"/>
    <w:rsid w:val="00DC2696"/>
    <w:rsid w:val="00DC3726"/>
    <w:rsid w:val="00DC383B"/>
    <w:rsid w:val="00DC3E8F"/>
    <w:rsid w:val="00DC50B5"/>
    <w:rsid w:val="00DC52DD"/>
    <w:rsid w:val="00DC5827"/>
    <w:rsid w:val="00DC7783"/>
    <w:rsid w:val="00DD0EA8"/>
    <w:rsid w:val="00DD1563"/>
    <w:rsid w:val="00DD1AF8"/>
    <w:rsid w:val="00DD2B7F"/>
    <w:rsid w:val="00DD3194"/>
    <w:rsid w:val="00DD3691"/>
    <w:rsid w:val="00DD3C23"/>
    <w:rsid w:val="00DD4E3A"/>
    <w:rsid w:val="00DD625F"/>
    <w:rsid w:val="00DD79BC"/>
    <w:rsid w:val="00DE1437"/>
    <w:rsid w:val="00DE1AF5"/>
    <w:rsid w:val="00DE2D1D"/>
    <w:rsid w:val="00DE2FD9"/>
    <w:rsid w:val="00DE38F0"/>
    <w:rsid w:val="00DE3E29"/>
    <w:rsid w:val="00DE4E06"/>
    <w:rsid w:val="00DE5189"/>
    <w:rsid w:val="00DE63F9"/>
    <w:rsid w:val="00DE647B"/>
    <w:rsid w:val="00DE7A87"/>
    <w:rsid w:val="00DF022B"/>
    <w:rsid w:val="00DF0C94"/>
    <w:rsid w:val="00DF45B5"/>
    <w:rsid w:val="00DF744A"/>
    <w:rsid w:val="00DF79E6"/>
    <w:rsid w:val="00E00268"/>
    <w:rsid w:val="00E00499"/>
    <w:rsid w:val="00E00CED"/>
    <w:rsid w:val="00E039EB"/>
    <w:rsid w:val="00E0632D"/>
    <w:rsid w:val="00E0684B"/>
    <w:rsid w:val="00E106CB"/>
    <w:rsid w:val="00E111AD"/>
    <w:rsid w:val="00E138A3"/>
    <w:rsid w:val="00E1511C"/>
    <w:rsid w:val="00E152C1"/>
    <w:rsid w:val="00E15E6A"/>
    <w:rsid w:val="00E20B6D"/>
    <w:rsid w:val="00E217B2"/>
    <w:rsid w:val="00E2269D"/>
    <w:rsid w:val="00E26603"/>
    <w:rsid w:val="00E273C2"/>
    <w:rsid w:val="00E27E7A"/>
    <w:rsid w:val="00E31AF7"/>
    <w:rsid w:val="00E32980"/>
    <w:rsid w:val="00E333F0"/>
    <w:rsid w:val="00E36FC9"/>
    <w:rsid w:val="00E37EA8"/>
    <w:rsid w:val="00E41AD4"/>
    <w:rsid w:val="00E41E07"/>
    <w:rsid w:val="00E42EF3"/>
    <w:rsid w:val="00E4390E"/>
    <w:rsid w:val="00E45C0E"/>
    <w:rsid w:val="00E47AA1"/>
    <w:rsid w:val="00E47EE1"/>
    <w:rsid w:val="00E5118E"/>
    <w:rsid w:val="00E51762"/>
    <w:rsid w:val="00E519BF"/>
    <w:rsid w:val="00E528B6"/>
    <w:rsid w:val="00E52F98"/>
    <w:rsid w:val="00E53306"/>
    <w:rsid w:val="00E534D2"/>
    <w:rsid w:val="00E53B96"/>
    <w:rsid w:val="00E548BC"/>
    <w:rsid w:val="00E55D8C"/>
    <w:rsid w:val="00E561C0"/>
    <w:rsid w:val="00E5751F"/>
    <w:rsid w:val="00E57521"/>
    <w:rsid w:val="00E57611"/>
    <w:rsid w:val="00E610A1"/>
    <w:rsid w:val="00E61823"/>
    <w:rsid w:val="00E62E56"/>
    <w:rsid w:val="00E63632"/>
    <w:rsid w:val="00E64B8E"/>
    <w:rsid w:val="00E6551B"/>
    <w:rsid w:val="00E678BD"/>
    <w:rsid w:val="00E67FB6"/>
    <w:rsid w:val="00E70106"/>
    <w:rsid w:val="00E729F8"/>
    <w:rsid w:val="00E76695"/>
    <w:rsid w:val="00E77777"/>
    <w:rsid w:val="00E814B4"/>
    <w:rsid w:val="00E823EE"/>
    <w:rsid w:val="00E82BAC"/>
    <w:rsid w:val="00E8367F"/>
    <w:rsid w:val="00E85981"/>
    <w:rsid w:val="00E90275"/>
    <w:rsid w:val="00E91440"/>
    <w:rsid w:val="00E91A3F"/>
    <w:rsid w:val="00E92B53"/>
    <w:rsid w:val="00E930A5"/>
    <w:rsid w:val="00E93D27"/>
    <w:rsid w:val="00E95D00"/>
    <w:rsid w:val="00E96E15"/>
    <w:rsid w:val="00EA1B0D"/>
    <w:rsid w:val="00EA277C"/>
    <w:rsid w:val="00EA2E78"/>
    <w:rsid w:val="00EA48CE"/>
    <w:rsid w:val="00EA767B"/>
    <w:rsid w:val="00EA7705"/>
    <w:rsid w:val="00EB01FD"/>
    <w:rsid w:val="00EB0531"/>
    <w:rsid w:val="00EB0F4B"/>
    <w:rsid w:val="00EB44E1"/>
    <w:rsid w:val="00EB60D7"/>
    <w:rsid w:val="00EC00C1"/>
    <w:rsid w:val="00EC1086"/>
    <w:rsid w:val="00EC19CB"/>
    <w:rsid w:val="00EC2DC7"/>
    <w:rsid w:val="00EC3533"/>
    <w:rsid w:val="00EC372A"/>
    <w:rsid w:val="00EC482A"/>
    <w:rsid w:val="00EC61FF"/>
    <w:rsid w:val="00EC68D6"/>
    <w:rsid w:val="00EC7829"/>
    <w:rsid w:val="00EC7B22"/>
    <w:rsid w:val="00ED02C4"/>
    <w:rsid w:val="00ED034B"/>
    <w:rsid w:val="00ED0842"/>
    <w:rsid w:val="00ED1726"/>
    <w:rsid w:val="00ED3C40"/>
    <w:rsid w:val="00ED471F"/>
    <w:rsid w:val="00ED6352"/>
    <w:rsid w:val="00ED676F"/>
    <w:rsid w:val="00ED76A4"/>
    <w:rsid w:val="00EE308E"/>
    <w:rsid w:val="00EE5712"/>
    <w:rsid w:val="00EE6BB7"/>
    <w:rsid w:val="00EE72E3"/>
    <w:rsid w:val="00EF020A"/>
    <w:rsid w:val="00EF06F9"/>
    <w:rsid w:val="00EF0965"/>
    <w:rsid w:val="00EF1A38"/>
    <w:rsid w:val="00EF36D9"/>
    <w:rsid w:val="00EF390B"/>
    <w:rsid w:val="00EF5689"/>
    <w:rsid w:val="00EF70CD"/>
    <w:rsid w:val="00EF7E83"/>
    <w:rsid w:val="00F011C1"/>
    <w:rsid w:val="00F01800"/>
    <w:rsid w:val="00F04A8A"/>
    <w:rsid w:val="00F05181"/>
    <w:rsid w:val="00F062A5"/>
    <w:rsid w:val="00F06487"/>
    <w:rsid w:val="00F11F48"/>
    <w:rsid w:val="00F1331B"/>
    <w:rsid w:val="00F13E2D"/>
    <w:rsid w:val="00F1411E"/>
    <w:rsid w:val="00F14808"/>
    <w:rsid w:val="00F157D2"/>
    <w:rsid w:val="00F200A4"/>
    <w:rsid w:val="00F223B4"/>
    <w:rsid w:val="00F22FA3"/>
    <w:rsid w:val="00F2581E"/>
    <w:rsid w:val="00F25DEC"/>
    <w:rsid w:val="00F26DFA"/>
    <w:rsid w:val="00F27377"/>
    <w:rsid w:val="00F308F6"/>
    <w:rsid w:val="00F31A36"/>
    <w:rsid w:val="00F31AE9"/>
    <w:rsid w:val="00F345AA"/>
    <w:rsid w:val="00F35C14"/>
    <w:rsid w:val="00F36585"/>
    <w:rsid w:val="00F4199B"/>
    <w:rsid w:val="00F43647"/>
    <w:rsid w:val="00F43A27"/>
    <w:rsid w:val="00F43F6A"/>
    <w:rsid w:val="00F44519"/>
    <w:rsid w:val="00F44801"/>
    <w:rsid w:val="00F4535D"/>
    <w:rsid w:val="00F46B4B"/>
    <w:rsid w:val="00F501EB"/>
    <w:rsid w:val="00F50D68"/>
    <w:rsid w:val="00F5121C"/>
    <w:rsid w:val="00F515A1"/>
    <w:rsid w:val="00F51C94"/>
    <w:rsid w:val="00F532F6"/>
    <w:rsid w:val="00F5466A"/>
    <w:rsid w:val="00F54873"/>
    <w:rsid w:val="00F5622E"/>
    <w:rsid w:val="00F56D2A"/>
    <w:rsid w:val="00F56D87"/>
    <w:rsid w:val="00F56E3F"/>
    <w:rsid w:val="00F574B5"/>
    <w:rsid w:val="00F6067A"/>
    <w:rsid w:val="00F62572"/>
    <w:rsid w:val="00F636CC"/>
    <w:rsid w:val="00F655EB"/>
    <w:rsid w:val="00F66AC7"/>
    <w:rsid w:val="00F67C4A"/>
    <w:rsid w:val="00F71FCD"/>
    <w:rsid w:val="00F8039C"/>
    <w:rsid w:val="00F804A1"/>
    <w:rsid w:val="00F80833"/>
    <w:rsid w:val="00F8125B"/>
    <w:rsid w:val="00F81794"/>
    <w:rsid w:val="00F824C1"/>
    <w:rsid w:val="00F82788"/>
    <w:rsid w:val="00F84591"/>
    <w:rsid w:val="00F8531B"/>
    <w:rsid w:val="00F85E4E"/>
    <w:rsid w:val="00F864E0"/>
    <w:rsid w:val="00F8726C"/>
    <w:rsid w:val="00F900CA"/>
    <w:rsid w:val="00F91E07"/>
    <w:rsid w:val="00F93785"/>
    <w:rsid w:val="00F93C6B"/>
    <w:rsid w:val="00F94090"/>
    <w:rsid w:val="00F966CE"/>
    <w:rsid w:val="00F97BF8"/>
    <w:rsid w:val="00FA21EC"/>
    <w:rsid w:val="00FA2459"/>
    <w:rsid w:val="00FA31D3"/>
    <w:rsid w:val="00FA3532"/>
    <w:rsid w:val="00FA4788"/>
    <w:rsid w:val="00FA493F"/>
    <w:rsid w:val="00FA4B6A"/>
    <w:rsid w:val="00FA6039"/>
    <w:rsid w:val="00FA6DE8"/>
    <w:rsid w:val="00FB28E5"/>
    <w:rsid w:val="00FB2F78"/>
    <w:rsid w:val="00FB389D"/>
    <w:rsid w:val="00FB535A"/>
    <w:rsid w:val="00FB5556"/>
    <w:rsid w:val="00FB6E76"/>
    <w:rsid w:val="00FB6F4D"/>
    <w:rsid w:val="00FB7350"/>
    <w:rsid w:val="00FC0666"/>
    <w:rsid w:val="00FC1535"/>
    <w:rsid w:val="00FC1619"/>
    <w:rsid w:val="00FC2DE3"/>
    <w:rsid w:val="00FC3BB0"/>
    <w:rsid w:val="00FC3DB3"/>
    <w:rsid w:val="00FC40FC"/>
    <w:rsid w:val="00FC486C"/>
    <w:rsid w:val="00FC59A3"/>
    <w:rsid w:val="00FD1D71"/>
    <w:rsid w:val="00FD2B10"/>
    <w:rsid w:val="00FD2CDC"/>
    <w:rsid w:val="00FD2DD6"/>
    <w:rsid w:val="00FD32CA"/>
    <w:rsid w:val="00FD574F"/>
    <w:rsid w:val="00FD5A78"/>
    <w:rsid w:val="00FD5AF5"/>
    <w:rsid w:val="00FD7D1F"/>
    <w:rsid w:val="00FE18FA"/>
    <w:rsid w:val="00FE4B0D"/>
    <w:rsid w:val="00FE513D"/>
    <w:rsid w:val="00FE51A1"/>
    <w:rsid w:val="00FE74F5"/>
    <w:rsid w:val="00FF163E"/>
    <w:rsid w:val="00FF36F7"/>
    <w:rsid w:val="00FF3C91"/>
    <w:rsid w:val="00FF69DC"/>
    <w:rsid w:val="010E6F03"/>
    <w:rsid w:val="01FC4421"/>
    <w:rsid w:val="02B84FA3"/>
    <w:rsid w:val="02D04950"/>
    <w:rsid w:val="061E49B0"/>
    <w:rsid w:val="074BCC86"/>
    <w:rsid w:val="093D6091"/>
    <w:rsid w:val="099522B3"/>
    <w:rsid w:val="0B5E7659"/>
    <w:rsid w:val="0BD41F8B"/>
    <w:rsid w:val="0CD50C6A"/>
    <w:rsid w:val="0DEAABA5"/>
    <w:rsid w:val="1069403C"/>
    <w:rsid w:val="111A81AB"/>
    <w:rsid w:val="1942EB24"/>
    <w:rsid w:val="1A3C7829"/>
    <w:rsid w:val="1AE5E80B"/>
    <w:rsid w:val="1B3DC403"/>
    <w:rsid w:val="1D22E611"/>
    <w:rsid w:val="1F093D20"/>
    <w:rsid w:val="20C56909"/>
    <w:rsid w:val="212488FE"/>
    <w:rsid w:val="218EDE6D"/>
    <w:rsid w:val="2318F532"/>
    <w:rsid w:val="23E49265"/>
    <w:rsid w:val="24818681"/>
    <w:rsid w:val="26DD2362"/>
    <w:rsid w:val="2890F200"/>
    <w:rsid w:val="28D51CA4"/>
    <w:rsid w:val="299E5809"/>
    <w:rsid w:val="29BD0810"/>
    <w:rsid w:val="29BE9000"/>
    <w:rsid w:val="2AC21CA4"/>
    <w:rsid w:val="2B39804C"/>
    <w:rsid w:val="2C892BE9"/>
    <w:rsid w:val="2EB57B19"/>
    <w:rsid w:val="2FD45D3C"/>
    <w:rsid w:val="30D04CDD"/>
    <w:rsid w:val="32F048A2"/>
    <w:rsid w:val="3424AA08"/>
    <w:rsid w:val="3536E77F"/>
    <w:rsid w:val="3835CEFC"/>
    <w:rsid w:val="38ACFD7D"/>
    <w:rsid w:val="391F41FC"/>
    <w:rsid w:val="3AB1DFAB"/>
    <w:rsid w:val="3D04272B"/>
    <w:rsid w:val="3D951396"/>
    <w:rsid w:val="3DCDB896"/>
    <w:rsid w:val="3F57623A"/>
    <w:rsid w:val="40AA95B6"/>
    <w:rsid w:val="4152B347"/>
    <w:rsid w:val="421D309D"/>
    <w:rsid w:val="4296AEF4"/>
    <w:rsid w:val="4340341F"/>
    <w:rsid w:val="43763B3D"/>
    <w:rsid w:val="4752A2A4"/>
    <w:rsid w:val="4809761A"/>
    <w:rsid w:val="49C68136"/>
    <w:rsid w:val="4A2FBD84"/>
    <w:rsid w:val="4B884E4A"/>
    <w:rsid w:val="4F6CC9BD"/>
    <w:rsid w:val="52895683"/>
    <w:rsid w:val="538B5EF5"/>
    <w:rsid w:val="54026962"/>
    <w:rsid w:val="5513E484"/>
    <w:rsid w:val="5687635D"/>
    <w:rsid w:val="57673158"/>
    <w:rsid w:val="57C21DE3"/>
    <w:rsid w:val="5B37A588"/>
    <w:rsid w:val="5B46F8AE"/>
    <w:rsid w:val="5C9C0D39"/>
    <w:rsid w:val="5D48D6E5"/>
    <w:rsid w:val="5DFE75D5"/>
    <w:rsid w:val="5E6DC8DB"/>
    <w:rsid w:val="5F0A7BC8"/>
    <w:rsid w:val="6221DA52"/>
    <w:rsid w:val="6431F7EC"/>
    <w:rsid w:val="653366B7"/>
    <w:rsid w:val="658E106A"/>
    <w:rsid w:val="68390017"/>
    <w:rsid w:val="6A4D5200"/>
    <w:rsid w:val="6AE95112"/>
    <w:rsid w:val="6CF73905"/>
    <w:rsid w:val="6D535BAE"/>
    <w:rsid w:val="6DD62A58"/>
    <w:rsid w:val="70184C03"/>
    <w:rsid w:val="715981FF"/>
    <w:rsid w:val="7221118D"/>
    <w:rsid w:val="738DB630"/>
    <w:rsid w:val="74BC1749"/>
    <w:rsid w:val="786A9949"/>
    <w:rsid w:val="788A688D"/>
    <w:rsid w:val="79FBC9E9"/>
    <w:rsid w:val="7AE89F6B"/>
    <w:rsid w:val="7FCDE53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6C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A5A9E"/>
    <w:rPr>
      <w:rFonts w:asciiTheme="majorHAnsi" w:hAnsiTheme="majorHAnsi"/>
    </w:rPr>
  </w:style>
  <w:style w:type="paragraph" w:styleId="Heading1">
    <w:name w:val="heading 1"/>
    <w:basedOn w:val="Normal"/>
    <w:next w:val="Normal"/>
    <w:link w:val="Heading1Char"/>
    <w:uiPriority w:val="9"/>
    <w:qFormat/>
    <w:rsid w:val="00B130E2"/>
    <w:pPr>
      <w:keepNext/>
      <w:keepLines/>
      <w:numPr>
        <w:numId w:val="28"/>
      </w:numPr>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4FF4"/>
    <w:pPr>
      <w:keepNext/>
      <w:keepLines/>
      <w:numPr>
        <w:ilvl w:val="1"/>
        <w:numId w:val="28"/>
      </w:numPr>
      <w:spacing w:before="4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4FF4"/>
    <w:pPr>
      <w:keepNext/>
      <w:keepLines/>
      <w:numPr>
        <w:ilvl w:val="2"/>
        <w:numId w:val="28"/>
      </w:numPr>
      <w:spacing w:before="40"/>
      <w:outlineLvl w:val="2"/>
    </w:pPr>
    <w:rPr>
      <w:rFonts w:eastAsiaTheme="majorEastAsia" w:cstheme="majorBidi"/>
      <w:color w:val="1F4D78" w:themeColor="accent1" w:themeShade="7F"/>
    </w:rPr>
  </w:style>
  <w:style w:type="paragraph" w:styleId="Heading4">
    <w:name w:val="heading 4"/>
    <w:basedOn w:val="Normal"/>
    <w:next w:val="Normal"/>
    <w:link w:val="Heading4Char"/>
    <w:uiPriority w:val="9"/>
    <w:unhideWhenUsed/>
    <w:qFormat/>
    <w:rsid w:val="00034FF4"/>
    <w:pPr>
      <w:keepNext/>
      <w:keepLines/>
      <w:numPr>
        <w:ilvl w:val="3"/>
        <w:numId w:val="28"/>
      </w:numPr>
      <w:spacing w:before="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B130E2"/>
    <w:pPr>
      <w:keepNext/>
      <w:keepLines/>
      <w:numPr>
        <w:ilvl w:val="4"/>
        <w:numId w:val="28"/>
      </w:numPr>
      <w:spacing w:before="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B130E2"/>
    <w:pPr>
      <w:keepNext/>
      <w:keepLines/>
      <w:numPr>
        <w:ilvl w:val="5"/>
        <w:numId w:val="28"/>
      </w:numPr>
      <w:spacing w:before="4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B130E2"/>
    <w:pPr>
      <w:keepNext/>
      <w:keepLines/>
      <w:numPr>
        <w:ilvl w:val="6"/>
        <w:numId w:val="28"/>
      </w:numPr>
      <w:spacing w:before="4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B130E2"/>
    <w:pPr>
      <w:keepNext/>
      <w:keepLines/>
      <w:numPr>
        <w:ilvl w:val="7"/>
        <w:numId w:val="28"/>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30E2"/>
    <w:pPr>
      <w:keepNext/>
      <w:keepLines/>
      <w:numPr>
        <w:ilvl w:val="8"/>
        <w:numId w:val="28"/>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673162"/>
    <w:pPr>
      <w:suppressLineNumbers/>
      <w:suppressAutoHyphens/>
      <w:spacing w:after="200" w:line="276" w:lineRule="auto"/>
    </w:pPr>
    <w:rPr>
      <w:rFonts w:ascii="Arial" w:eastAsia="Calibri" w:hAnsi="Arial" w:cs="Arial"/>
      <w:sz w:val="22"/>
      <w:szCs w:val="22"/>
      <w:lang w:val="de-DE" w:eastAsia="zh-CN"/>
    </w:rPr>
  </w:style>
  <w:style w:type="paragraph" w:customStyle="1" w:styleId="Table">
    <w:name w:val="Table"/>
    <w:basedOn w:val="Caption"/>
    <w:rsid w:val="00673162"/>
    <w:pPr>
      <w:suppressLineNumbers/>
      <w:suppressAutoHyphens/>
      <w:spacing w:before="120" w:after="120" w:line="276" w:lineRule="auto"/>
    </w:pPr>
    <w:rPr>
      <w:rFonts w:ascii="Arial" w:eastAsia="Calibri" w:hAnsi="Arial" w:cs="Lohit Hindi"/>
      <w:color w:val="auto"/>
      <w:sz w:val="24"/>
      <w:szCs w:val="24"/>
      <w:lang w:val="de-DE" w:eastAsia="zh-CN"/>
    </w:rPr>
  </w:style>
  <w:style w:type="paragraph" w:styleId="Caption">
    <w:name w:val="caption"/>
    <w:basedOn w:val="Normal"/>
    <w:next w:val="Normal"/>
    <w:uiPriority w:val="35"/>
    <w:unhideWhenUsed/>
    <w:qFormat/>
    <w:rsid w:val="00673162"/>
    <w:pPr>
      <w:spacing w:after="200"/>
    </w:pPr>
    <w:rPr>
      <w:i/>
      <w:iCs/>
      <w:color w:val="44546A" w:themeColor="text2"/>
      <w:sz w:val="18"/>
      <w:szCs w:val="18"/>
    </w:rPr>
  </w:style>
  <w:style w:type="paragraph" w:styleId="ListParagraph">
    <w:name w:val="List Paragraph"/>
    <w:basedOn w:val="Normal"/>
    <w:uiPriority w:val="34"/>
    <w:qFormat/>
    <w:rsid w:val="00F13E2D"/>
    <w:pPr>
      <w:ind w:left="720"/>
      <w:contextualSpacing/>
    </w:pPr>
  </w:style>
  <w:style w:type="character" w:customStyle="1" w:styleId="Heading1Char">
    <w:name w:val="Heading 1 Char"/>
    <w:basedOn w:val="DefaultParagraphFont"/>
    <w:link w:val="Heading1"/>
    <w:uiPriority w:val="9"/>
    <w:rsid w:val="00B130E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34FF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4FF4"/>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034FF4"/>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A37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B130E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130E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130E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130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30E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A407B"/>
    <w:pPr>
      <w:numPr>
        <w:numId w:val="0"/>
      </w:numPr>
      <w:spacing w:line="259" w:lineRule="auto"/>
      <w:outlineLvl w:val="9"/>
    </w:pPr>
  </w:style>
  <w:style w:type="paragraph" w:styleId="TOC1">
    <w:name w:val="toc 1"/>
    <w:basedOn w:val="Normal"/>
    <w:next w:val="Normal"/>
    <w:autoRedefine/>
    <w:uiPriority w:val="39"/>
    <w:unhideWhenUsed/>
    <w:rsid w:val="00CA407B"/>
    <w:pPr>
      <w:spacing w:after="100"/>
    </w:pPr>
  </w:style>
  <w:style w:type="paragraph" w:styleId="TOC2">
    <w:name w:val="toc 2"/>
    <w:basedOn w:val="Normal"/>
    <w:next w:val="Normal"/>
    <w:autoRedefine/>
    <w:uiPriority w:val="39"/>
    <w:unhideWhenUsed/>
    <w:rsid w:val="00CA407B"/>
    <w:pPr>
      <w:spacing w:after="100"/>
      <w:ind w:left="240"/>
    </w:pPr>
  </w:style>
  <w:style w:type="paragraph" w:styleId="TOC3">
    <w:name w:val="toc 3"/>
    <w:basedOn w:val="Normal"/>
    <w:next w:val="Normal"/>
    <w:autoRedefine/>
    <w:uiPriority w:val="39"/>
    <w:unhideWhenUsed/>
    <w:rsid w:val="00CA407B"/>
    <w:pPr>
      <w:spacing w:after="100"/>
      <w:ind w:left="480"/>
    </w:pPr>
  </w:style>
  <w:style w:type="paragraph" w:styleId="TOC4">
    <w:name w:val="toc 4"/>
    <w:basedOn w:val="Normal"/>
    <w:next w:val="Normal"/>
    <w:autoRedefine/>
    <w:uiPriority w:val="39"/>
    <w:unhideWhenUsed/>
    <w:rsid w:val="00CA407B"/>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CA407B"/>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CA407B"/>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CA407B"/>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CA407B"/>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CA407B"/>
    <w:pPr>
      <w:spacing w:after="100" w:line="259" w:lineRule="auto"/>
      <w:ind w:left="1760"/>
    </w:pPr>
    <w:rPr>
      <w:rFonts w:eastAsiaTheme="minorEastAsia"/>
      <w:sz w:val="22"/>
      <w:szCs w:val="22"/>
    </w:rPr>
  </w:style>
  <w:style w:type="character" w:styleId="Hyperlink">
    <w:name w:val="Hyperlink"/>
    <w:basedOn w:val="DefaultParagraphFont"/>
    <w:uiPriority w:val="99"/>
    <w:unhideWhenUsed/>
    <w:rsid w:val="00CA407B"/>
    <w:rPr>
      <w:color w:val="0563C1" w:themeColor="hyperlink"/>
      <w:u w:val="single"/>
    </w:rPr>
  </w:style>
  <w:style w:type="paragraph" w:styleId="Header">
    <w:name w:val="header"/>
    <w:basedOn w:val="Normal"/>
    <w:link w:val="HeaderChar"/>
    <w:unhideWhenUsed/>
    <w:rsid w:val="00CA407B"/>
    <w:pPr>
      <w:tabs>
        <w:tab w:val="center" w:pos="4680"/>
        <w:tab w:val="right" w:pos="9360"/>
      </w:tabs>
    </w:pPr>
  </w:style>
  <w:style w:type="character" w:customStyle="1" w:styleId="HeaderChar">
    <w:name w:val="Header Char"/>
    <w:basedOn w:val="DefaultParagraphFont"/>
    <w:link w:val="Header"/>
    <w:uiPriority w:val="99"/>
    <w:rsid w:val="00CA407B"/>
  </w:style>
  <w:style w:type="paragraph" w:styleId="Footer">
    <w:name w:val="footer"/>
    <w:basedOn w:val="Normal"/>
    <w:link w:val="FooterChar"/>
    <w:unhideWhenUsed/>
    <w:rsid w:val="00CA407B"/>
    <w:pPr>
      <w:tabs>
        <w:tab w:val="center" w:pos="4680"/>
        <w:tab w:val="right" w:pos="9360"/>
      </w:tabs>
    </w:pPr>
  </w:style>
  <w:style w:type="character" w:customStyle="1" w:styleId="FooterChar">
    <w:name w:val="Footer Char"/>
    <w:basedOn w:val="DefaultParagraphFont"/>
    <w:link w:val="Footer"/>
    <w:uiPriority w:val="99"/>
    <w:rsid w:val="00CA407B"/>
  </w:style>
  <w:style w:type="character" w:styleId="FollowedHyperlink">
    <w:name w:val="FollowedHyperlink"/>
    <w:basedOn w:val="DefaultParagraphFont"/>
    <w:uiPriority w:val="99"/>
    <w:semiHidden/>
    <w:unhideWhenUsed/>
    <w:rsid w:val="00CA407B"/>
    <w:rPr>
      <w:color w:val="954F72" w:themeColor="followedHyperlink"/>
      <w:u w:val="single"/>
    </w:rPr>
  </w:style>
  <w:style w:type="paragraph" w:customStyle="1" w:styleId="Instructions">
    <w:name w:val="Instructions"/>
    <w:basedOn w:val="Normal"/>
    <w:link w:val="InstructionsChar"/>
    <w:qFormat/>
    <w:rsid w:val="00327333"/>
    <w:rPr>
      <w:color w:val="FF6600"/>
    </w:rPr>
  </w:style>
  <w:style w:type="character" w:styleId="CommentReference">
    <w:name w:val="annotation reference"/>
    <w:basedOn w:val="DefaultParagraphFont"/>
    <w:uiPriority w:val="99"/>
    <w:semiHidden/>
    <w:unhideWhenUsed/>
    <w:rsid w:val="00B04A46"/>
    <w:rPr>
      <w:sz w:val="16"/>
      <w:szCs w:val="16"/>
    </w:rPr>
  </w:style>
  <w:style w:type="character" w:customStyle="1" w:styleId="InstructionsChar">
    <w:name w:val="Instructions Char"/>
    <w:basedOn w:val="DefaultParagraphFont"/>
    <w:link w:val="Instructions"/>
    <w:rsid w:val="00327333"/>
    <w:rPr>
      <w:rFonts w:asciiTheme="majorHAnsi" w:hAnsiTheme="majorHAnsi"/>
      <w:color w:val="FF6600"/>
    </w:rPr>
  </w:style>
  <w:style w:type="paragraph" w:styleId="CommentText">
    <w:name w:val="annotation text"/>
    <w:basedOn w:val="Normal"/>
    <w:link w:val="CommentTextChar"/>
    <w:uiPriority w:val="99"/>
    <w:semiHidden/>
    <w:unhideWhenUsed/>
    <w:rsid w:val="00B04A46"/>
    <w:rPr>
      <w:sz w:val="20"/>
      <w:szCs w:val="20"/>
    </w:rPr>
  </w:style>
  <w:style w:type="character" w:customStyle="1" w:styleId="CommentTextChar">
    <w:name w:val="Comment Text Char"/>
    <w:basedOn w:val="DefaultParagraphFont"/>
    <w:link w:val="CommentText"/>
    <w:uiPriority w:val="99"/>
    <w:semiHidden/>
    <w:rsid w:val="00B04A46"/>
    <w:rPr>
      <w:sz w:val="20"/>
      <w:szCs w:val="20"/>
    </w:rPr>
  </w:style>
  <w:style w:type="paragraph" w:styleId="CommentSubject">
    <w:name w:val="annotation subject"/>
    <w:basedOn w:val="CommentText"/>
    <w:next w:val="CommentText"/>
    <w:link w:val="CommentSubjectChar"/>
    <w:uiPriority w:val="99"/>
    <w:semiHidden/>
    <w:unhideWhenUsed/>
    <w:rsid w:val="00B04A46"/>
    <w:rPr>
      <w:b/>
      <w:bCs/>
    </w:rPr>
  </w:style>
  <w:style w:type="character" w:customStyle="1" w:styleId="CommentSubjectChar">
    <w:name w:val="Comment Subject Char"/>
    <w:basedOn w:val="CommentTextChar"/>
    <w:link w:val="CommentSubject"/>
    <w:uiPriority w:val="99"/>
    <w:semiHidden/>
    <w:rsid w:val="00B04A46"/>
    <w:rPr>
      <w:b/>
      <w:bCs/>
      <w:sz w:val="20"/>
      <w:szCs w:val="20"/>
    </w:rPr>
  </w:style>
  <w:style w:type="paragraph" w:styleId="BalloonText">
    <w:name w:val="Balloon Text"/>
    <w:basedOn w:val="Normal"/>
    <w:link w:val="BalloonTextChar"/>
    <w:uiPriority w:val="99"/>
    <w:semiHidden/>
    <w:unhideWhenUsed/>
    <w:rsid w:val="00B04A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4A46"/>
    <w:rPr>
      <w:rFonts w:ascii="Segoe UI" w:hAnsi="Segoe UI" w:cs="Segoe UI"/>
      <w:sz w:val="18"/>
      <w:szCs w:val="18"/>
    </w:rPr>
  </w:style>
  <w:style w:type="paragraph" w:styleId="TableofFigures">
    <w:name w:val="table of figures"/>
    <w:basedOn w:val="Normal"/>
    <w:next w:val="Normal"/>
    <w:uiPriority w:val="99"/>
    <w:unhideWhenUsed/>
    <w:rsid w:val="005A1B04"/>
    <w:pPr>
      <w:ind w:left="480" w:hanging="480"/>
    </w:pPr>
  </w:style>
  <w:style w:type="paragraph" w:styleId="NormalWeb">
    <w:name w:val="Normal (Web)"/>
    <w:basedOn w:val="Normal"/>
    <w:uiPriority w:val="99"/>
    <w:semiHidden/>
    <w:unhideWhenUsed/>
    <w:rsid w:val="00CE7FA9"/>
    <w:pPr>
      <w:spacing w:before="100" w:beforeAutospacing="1" w:after="100" w:afterAutospacing="1"/>
    </w:pPr>
    <w:rPr>
      <w:rFonts w:ascii="Times New Roman" w:eastAsiaTheme="minorEastAsia" w:hAnsi="Times New Roman" w:cs="Times New Roman"/>
    </w:rPr>
  </w:style>
  <w:style w:type="paragraph" w:styleId="NoSpacing">
    <w:name w:val="No Spacing"/>
    <w:uiPriority w:val="1"/>
    <w:qFormat/>
  </w:style>
  <w:style w:type="character" w:styleId="UnresolvedMention">
    <w:name w:val="Unresolved Mention"/>
    <w:basedOn w:val="DefaultParagraphFont"/>
    <w:uiPriority w:val="99"/>
    <w:semiHidden/>
    <w:unhideWhenUsed/>
    <w:rsid w:val="00E82BAC"/>
    <w:rPr>
      <w:color w:val="808080"/>
      <w:shd w:val="clear" w:color="auto" w:fill="E6E6E6"/>
    </w:rPr>
  </w:style>
  <w:style w:type="character" w:customStyle="1" w:styleId="Mention1">
    <w:name w:val="Mention1"/>
    <w:basedOn w:val="DefaultParagraphFont"/>
    <w:uiPriority w:val="99"/>
    <w:unhideWhenUsed/>
    <w:rsid w:val="00BD789D"/>
    <w:rPr>
      <w:color w:val="2B579A"/>
      <w:shd w:val="clear" w:color="auto" w:fill="E6E6E6"/>
    </w:rPr>
  </w:style>
  <w:style w:type="character" w:customStyle="1" w:styleId="UnresolvedMention1">
    <w:name w:val="Unresolved Mention1"/>
    <w:basedOn w:val="DefaultParagraphFont"/>
    <w:uiPriority w:val="99"/>
    <w:semiHidden/>
    <w:unhideWhenUsed/>
    <w:rsid w:val="00BD789D"/>
    <w:rPr>
      <w:color w:val="808080"/>
      <w:shd w:val="clear" w:color="auto" w:fill="E6E6E6"/>
    </w:rPr>
  </w:style>
  <w:style w:type="paragraph" w:customStyle="1" w:styleId="Change">
    <w:name w:val="Change"/>
    <w:basedOn w:val="Normal"/>
    <w:qFormat/>
    <w:rsid w:val="00BD789D"/>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8227346">
      <w:bodyDiv w:val="1"/>
      <w:marLeft w:val="0"/>
      <w:marRight w:val="0"/>
      <w:marTop w:val="0"/>
      <w:marBottom w:val="0"/>
      <w:divBdr>
        <w:top w:val="none" w:sz="0" w:space="0" w:color="auto"/>
        <w:left w:val="none" w:sz="0" w:space="0" w:color="auto"/>
        <w:bottom w:val="none" w:sz="0" w:space="0" w:color="auto"/>
        <w:right w:val="none" w:sz="0" w:space="0" w:color="auto"/>
      </w:divBdr>
      <w:divsChild>
        <w:div w:id="456601901">
          <w:marLeft w:val="0"/>
          <w:marRight w:val="0"/>
          <w:marTop w:val="0"/>
          <w:marBottom w:val="0"/>
          <w:divBdr>
            <w:top w:val="none" w:sz="0" w:space="0" w:color="auto"/>
            <w:left w:val="none" w:sz="0" w:space="0" w:color="auto"/>
            <w:bottom w:val="none" w:sz="0" w:space="0" w:color="auto"/>
            <w:right w:val="none" w:sz="0" w:space="0" w:color="auto"/>
          </w:divBdr>
          <w:divsChild>
            <w:div w:id="265503599">
              <w:marLeft w:val="0"/>
              <w:marRight w:val="0"/>
              <w:marTop w:val="0"/>
              <w:marBottom w:val="0"/>
              <w:divBdr>
                <w:top w:val="none" w:sz="0" w:space="0" w:color="auto"/>
                <w:left w:val="none" w:sz="0" w:space="0" w:color="auto"/>
                <w:bottom w:val="none" w:sz="0" w:space="0" w:color="auto"/>
                <w:right w:val="none" w:sz="0" w:space="0" w:color="auto"/>
              </w:divBdr>
            </w:div>
          </w:divsChild>
        </w:div>
        <w:div w:id="292099509">
          <w:marLeft w:val="0"/>
          <w:marRight w:val="0"/>
          <w:marTop w:val="0"/>
          <w:marBottom w:val="0"/>
          <w:divBdr>
            <w:top w:val="none" w:sz="0" w:space="0" w:color="auto"/>
            <w:left w:val="none" w:sz="0" w:space="0" w:color="auto"/>
            <w:bottom w:val="none" w:sz="0" w:space="0" w:color="auto"/>
            <w:right w:val="none" w:sz="0" w:space="0" w:color="auto"/>
          </w:divBdr>
          <w:divsChild>
            <w:div w:id="529879063">
              <w:marLeft w:val="0"/>
              <w:marRight w:val="0"/>
              <w:marTop w:val="0"/>
              <w:marBottom w:val="0"/>
              <w:divBdr>
                <w:top w:val="none" w:sz="0" w:space="0" w:color="auto"/>
                <w:left w:val="none" w:sz="0" w:space="0" w:color="auto"/>
                <w:bottom w:val="none" w:sz="0" w:space="0" w:color="auto"/>
                <w:right w:val="none" w:sz="0" w:space="0" w:color="auto"/>
              </w:divBdr>
            </w:div>
          </w:divsChild>
        </w:div>
        <w:div w:id="1767112922">
          <w:marLeft w:val="0"/>
          <w:marRight w:val="0"/>
          <w:marTop w:val="0"/>
          <w:marBottom w:val="0"/>
          <w:divBdr>
            <w:top w:val="none" w:sz="0" w:space="0" w:color="auto"/>
            <w:left w:val="none" w:sz="0" w:space="0" w:color="auto"/>
            <w:bottom w:val="none" w:sz="0" w:space="0" w:color="auto"/>
            <w:right w:val="none" w:sz="0" w:space="0" w:color="auto"/>
          </w:divBdr>
          <w:divsChild>
            <w:div w:id="714087512">
              <w:marLeft w:val="0"/>
              <w:marRight w:val="0"/>
              <w:marTop w:val="0"/>
              <w:marBottom w:val="0"/>
              <w:divBdr>
                <w:top w:val="none" w:sz="0" w:space="0" w:color="auto"/>
                <w:left w:val="none" w:sz="0" w:space="0" w:color="auto"/>
                <w:bottom w:val="none" w:sz="0" w:space="0" w:color="auto"/>
                <w:right w:val="none" w:sz="0" w:space="0" w:color="auto"/>
              </w:divBdr>
            </w:div>
          </w:divsChild>
        </w:div>
        <w:div w:id="1502307683">
          <w:marLeft w:val="0"/>
          <w:marRight w:val="0"/>
          <w:marTop w:val="0"/>
          <w:marBottom w:val="0"/>
          <w:divBdr>
            <w:top w:val="none" w:sz="0" w:space="0" w:color="auto"/>
            <w:left w:val="none" w:sz="0" w:space="0" w:color="auto"/>
            <w:bottom w:val="none" w:sz="0" w:space="0" w:color="auto"/>
            <w:right w:val="none" w:sz="0" w:space="0" w:color="auto"/>
          </w:divBdr>
          <w:divsChild>
            <w:div w:id="11457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46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e.com/commerce/DocumentDelivery/DDEController?Action=showdoc&amp;DocId=Catalog+Section%7F82021_CPC_sections1-5%7F0807%7Fpdf%7FEnglish%7FENG_CS_82021_CPC_sections1-5_0807.pdf%7F796272-1" TargetMode="External"/><Relationship Id="rId117" Type="http://schemas.openxmlformats.org/officeDocument/2006/relationships/hyperlink" Target="https://www.te.com/commerce/DocumentDelivery/DDEController?Action=srchrtrv&amp;DocNm=282838&amp;DocType=Customer+Drawing&amp;DocLang=English" TargetMode="External"/><Relationship Id="rId21" Type="http://schemas.openxmlformats.org/officeDocument/2006/relationships/hyperlink" Target="https://www.champcable.com/wp-content/uploads/2019/01/29.-EXAR-150-SFX-Oil-Res-UL3271-UL3289R3.pdf" TargetMode="External"/><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4.png"/><Relationship Id="rId89" Type="http://schemas.openxmlformats.org/officeDocument/2006/relationships/image" Target="media/image47.png"/><Relationship Id="rId112" Type="http://schemas.openxmlformats.org/officeDocument/2006/relationships/hyperlink" Target="https://drive.google.com/open?id=1j6UydhLB7x66DQsj3Npc2SwzPTpcuYek" TargetMode="External"/><Relationship Id="rId133" Type="http://schemas.openxmlformats.org/officeDocument/2006/relationships/image" Target="media/image60.png"/><Relationship Id="rId138" Type="http://schemas.openxmlformats.org/officeDocument/2006/relationships/hyperlink" Target="https://www.seielect.com/Catalog/SEI-RMCF_RMCP.pdf" TargetMode="External"/><Relationship Id="rId16" Type="http://schemas.openxmlformats.org/officeDocument/2006/relationships/hyperlink" Target="https://www.littelfuse.com/~/media/electronics/datasheets/fuses/littelfuse_fuse_505_datasheet.pdf.pdf" TargetMode="External"/><Relationship Id="rId107" Type="http://schemas.openxmlformats.org/officeDocument/2006/relationships/image" Target="media/image56.png"/><Relationship Id="rId11" Type="http://schemas.openxmlformats.org/officeDocument/2006/relationships/footer" Target="footer1.xml"/><Relationship Id="rId32" Type="http://schemas.openxmlformats.org/officeDocument/2006/relationships/package" Target="embeddings/Microsoft_Visio_Drawing.vsdx"/><Relationship Id="rId37" Type="http://schemas.openxmlformats.org/officeDocument/2006/relationships/image" Target="media/image11.png"/><Relationship Id="rId53" Type="http://schemas.openxmlformats.org/officeDocument/2006/relationships/hyperlink" Target="https://www.te.com/content/dam/te-com/documents/hybrid-and-electric-mobility-solutions/global/8-1773462-2-msd.pdf" TargetMode="External"/><Relationship Id="rId58" Type="http://schemas.openxmlformats.org/officeDocument/2006/relationships/image" Target="media/image24.png"/><Relationship Id="rId74" Type="http://schemas.openxmlformats.org/officeDocument/2006/relationships/image" Target="media/image37.png"/><Relationship Id="rId79" Type="http://schemas.openxmlformats.org/officeDocument/2006/relationships/image" Target="media/image40.png"/><Relationship Id="rId102" Type="http://schemas.openxmlformats.org/officeDocument/2006/relationships/hyperlink" Target="http://ecatalog.beisensors.com/Asset/ds_9360_Series.pdf" TargetMode="External"/><Relationship Id="rId123" Type="http://schemas.openxmlformats.org/officeDocument/2006/relationships/hyperlink" Target="https://www.onsemi.com/pub/Collateral/2N7002K-D.PDF" TargetMode="External"/><Relationship Id="rId128" Type="http://schemas.openxmlformats.org/officeDocument/2006/relationships/hyperlink" Target="https://www.digikey.ca/product-detail/en/united-chemi-con/EGPD250ELL472ML25H/565-3797-ND/4843607" TargetMode="External"/><Relationship Id="rId144" Type="http://schemas.openxmlformats.org/officeDocument/2006/relationships/hyperlink" Target="http://rohmfs.rohm.com/en/products/databook/datasheet/ic/logic_switch/standard_logic/bu4su69g2-e.pdf"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drive.google.com/open?id=1kLH3doToNu036mcdmTYKnn8lfAcP8Pud" TargetMode="External"/><Relationship Id="rId22" Type="http://schemas.openxmlformats.org/officeDocument/2006/relationships/hyperlink" Target="https://www.te.com/commerce/DocumentDelivery/DDEController?Action=srchrtrv&amp;DocNm=55A0811&amp;DocType=Customer+Drawing&amp;DocLang=English" TargetMode="External"/><Relationship Id="rId27" Type="http://schemas.openxmlformats.org/officeDocument/2006/relationships/hyperlink" Target="https://www.te.com/commerce/DocumentDelivery/DDEController?Action=showdoc&amp;DocId=Catalog+Section%7F82021_CPC_sections1-5%7F0807%7Fpdf%7FEnglish%7FENG_CS_82021_CPC_sections1-5_0807.pdf%7F796272-1" TargetMode="External"/><Relationship Id="rId43" Type="http://schemas.openxmlformats.org/officeDocument/2006/relationships/image" Target="media/image16.png"/><Relationship Id="rId48" Type="http://schemas.openxmlformats.org/officeDocument/2006/relationships/hyperlink" Target="http://www.farnell.com/datasheets/2168397.pdf?_ga=2.38859175.589244376.1545586508-2113163417.1488289129" TargetMode="External"/><Relationship Id="rId64" Type="http://schemas.openxmlformats.org/officeDocument/2006/relationships/image" Target="media/image30.png"/><Relationship Id="rId69" Type="http://schemas.openxmlformats.org/officeDocument/2006/relationships/hyperlink" Target="https://lygte-info.dk/review/batteries2012/LG%2018650%20HG2%203000mAh%20(Brown)%20UK.html" TargetMode="External"/><Relationship Id="rId113" Type="http://schemas.openxmlformats.org/officeDocument/2006/relationships/hyperlink" Target="https://www.mgchemicals.com/downloads/tds/tds-419d-a.pdf" TargetMode="External"/><Relationship Id="rId118" Type="http://schemas.openxmlformats.org/officeDocument/2006/relationships/hyperlink" Target="https://media.digikey.com/pdf/Data%20Sheets/Phoenix%20Contact%20PDFs/1777600.pdf" TargetMode="External"/><Relationship Id="rId134" Type="http://schemas.openxmlformats.org/officeDocument/2006/relationships/image" Target="media/image61.png"/><Relationship Id="rId139" Type="http://schemas.openxmlformats.org/officeDocument/2006/relationships/hyperlink" Target="http://ixapps.ixys.com/DataSheet/DS98729A(IXCP-CY10M90S).pdf" TargetMode="External"/><Relationship Id="rId80" Type="http://schemas.openxmlformats.org/officeDocument/2006/relationships/image" Target="media/image41.png"/><Relationship Id="rId85" Type="http://schemas.openxmlformats.org/officeDocument/2006/relationships/hyperlink" Target="https://www.molex.com/pdm_docs/ps/PS-43045.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media.digikey.com/pdf/Data%20Sheets/Littelfuse%20PDFs/885_Series_Fuse.pdf" TargetMode="External"/><Relationship Id="rId25" Type="http://schemas.openxmlformats.org/officeDocument/2006/relationships/hyperlink" Target="https://www.te.com/commerce/DocumentDelivery/DDEController?Action=showdoc&amp;DocId=Specification+Or+Standard%7F408-10377%7FB%7Fpdf%7FEnglish%7FENG_SS_408-10377_B.pdf%7FN-A" TargetMode="Externa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chart" Target="charts/chart2.xml"/><Relationship Id="rId108" Type="http://schemas.openxmlformats.org/officeDocument/2006/relationships/hyperlink" Target="https://drive.google.com/open?id=1bmHHycyS4ZwQuf1h7BWf1EhJYrgo36Sc" TargetMode="External"/><Relationship Id="rId116" Type="http://schemas.openxmlformats.org/officeDocument/2006/relationships/hyperlink" Target="http://www.keyelco.com/product-pdf.cfm?p=306" TargetMode="External"/><Relationship Id="rId124" Type="http://schemas.openxmlformats.org/officeDocument/2006/relationships/hyperlink" Target="http://www.ti.com/lit/ds/symlink/ucc27517a-q1.pdf" TargetMode="External"/><Relationship Id="rId129" Type="http://schemas.openxmlformats.org/officeDocument/2006/relationships/hyperlink" Target="https://www.digikey.ca/products/en?keywords=1751248" TargetMode="External"/><Relationship Id="rId137" Type="http://schemas.openxmlformats.org/officeDocument/2006/relationships/hyperlink" Target="http://www.vishay.com/docs/20035/dcrcwe3.pdf" TargetMode="External"/><Relationship Id="rId20" Type="http://schemas.openxmlformats.org/officeDocument/2006/relationships/hyperlink" Target="https://www.iewcsolutions.co.uk/assets/specsheets/Champlain%20EXRAD%20HVFX%2035MM%20XLE%20SHLD%20Spec.pdf" TargetMode="Externa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28.png"/><Relationship Id="rId70" Type="http://schemas.openxmlformats.org/officeDocument/2006/relationships/image" Target="media/image34.png"/><Relationship Id="rId75" Type="http://schemas.openxmlformats.org/officeDocument/2006/relationships/image" Target="media/image38.png"/><Relationship Id="rId83" Type="http://schemas.openxmlformats.org/officeDocument/2006/relationships/hyperlink" Target="http://www.orionbms.com/downloads/documents/orionbms2_specifications.pdf" TargetMode="External"/><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hyperlink" Target="https://drive.google.com/open?id=1bmHHycyS4ZwQuf1h7BWf1EhJYrgo36Sc" TargetMode="External"/><Relationship Id="rId111" Type="http://schemas.openxmlformats.org/officeDocument/2006/relationships/image" Target="media/image57.png"/><Relationship Id="rId132" Type="http://schemas.openxmlformats.org/officeDocument/2006/relationships/hyperlink" Target="http://asp.vicorpower.com/CADPDF/6E2TQH.PDF" TargetMode="External"/><Relationship Id="rId140" Type="http://schemas.openxmlformats.org/officeDocument/2006/relationships/hyperlink" Target="https://media.digikey.com/pdf/Data%20Sheets/Phoenix%20Contact%20PDFs/1725724.pdf" TargetMode="External"/><Relationship Id="rId145" Type="http://schemas.openxmlformats.org/officeDocument/2006/relationships/hyperlink" Target="http://www.ti.com/lit/ds/symlink/se555.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ttelfuse.com/~/media/electrical/datasheets/fuses/semiconductor-fuses/littelfuse-fuse-l50s-datasheet.pdf" TargetMode="External"/><Relationship Id="rId23" Type="http://schemas.openxmlformats.org/officeDocument/2006/relationships/hyperlink" Target="https://www.te.com/commerce/DocumentDelivery/DDEController?Action=showdoc&amp;DocId=Specification+Or+Standard%7F114-94153%7FB%7Fpdf%7FEnglish%7FENG_SS_114-94153_B.pdf%7FN-A" TargetMode="External"/><Relationship Id="rId28" Type="http://schemas.openxmlformats.org/officeDocument/2006/relationships/header" Target="header2.xm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hyperlink" Target="http://www.gigavac.com/sites/default/files/catalog/spec_sheet/pnc113.pdf" TargetMode="External"/><Relationship Id="rId106" Type="http://schemas.openxmlformats.org/officeDocument/2006/relationships/image" Target="media/image55.png"/><Relationship Id="rId114" Type="http://schemas.openxmlformats.org/officeDocument/2006/relationships/image" Target="media/image58.png"/><Relationship Id="rId119" Type="http://schemas.openxmlformats.org/officeDocument/2006/relationships/hyperlink" Target="https://media.digikey.com/pdf/Data%20Sheets/Phoenix%20Contact%20PDFs/1935200.pdf" TargetMode="External"/><Relationship Id="rId127" Type="http://schemas.openxmlformats.org/officeDocument/2006/relationships/hyperlink" Target="https://octopart.com/mp9100-25.0-1%25-caddock-23236?r=sp&amp;s=SF0goXABRDG6t3oGj4n40w" TargetMode="External"/><Relationship Id="rId10" Type="http://schemas.openxmlformats.org/officeDocument/2006/relationships/header" Target="header1.xml"/><Relationship Id="rId31" Type="http://schemas.openxmlformats.org/officeDocument/2006/relationships/image" Target="media/image7.emf"/><Relationship Id="rId44" Type="http://schemas.openxmlformats.org/officeDocument/2006/relationships/hyperlink" Target="https://ixapps.ixys.com/DataSheet/DS98729A(IXCP-CY10M90S).pdf" TargetMode="External"/><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6.png"/><Relationship Id="rId78" Type="http://schemas.openxmlformats.org/officeDocument/2006/relationships/hyperlink" Target="https://omronfs.omron.com/en_US/ecb/products/pdf/en-g7l_x.pdf" TargetMode="External"/><Relationship Id="rId81" Type="http://schemas.openxmlformats.org/officeDocument/2006/relationships/image" Target="media/image42.png"/><Relationship Id="rId86" Type="http://schemas.openxmlformats.org/officeDocument/2006/relationships/hyperlink" Target="http://www.ti.com/lit/ds/symlink/lm135.pdf" TargetMode="External"/><Relationship Id="rId94" Type="http://schemas.openxmlformats.org/officeDocument/2006/relationships/image" Target="media/image51.png"/><Relationship Id="rId99" Type="http://schemas.openxmlformats.org/officeDocument/2006/relationships/hyperlink" Target="https://drive.google.com/open?id=1h88dv2jxBet2wmbJTwUzt_MTbj3JhFbc" TargetMode="External"/><Relationship Id="rId101" Type="http://schemas.openxmlformats.org/officeDocument/2006/relationships/image" Target="media/image53.png"/><Relationship Id="rId122" Type="http://schemas.openxmlformats.org/officeDocument/2006/relationships/hyperlink" Target="https://www.digikey.com/product-detail/en/vishay-siliconix/SQJ407EP-T1_GE3/SQJ407EP-T1_GE3TR-ND/7326287" TargetMode="External"/><Relationship Id="rId130" Type="http://schemas.openxmlformats.org/officeDocument/2006/relationships/hyperlink" Target="http://www.assmann-wsw.com/fileadmin/datasheets/ASS_1576_HS.pdf" TargetMode="External"/><Relationship Id="rId135" Type="http://schemas.openxmlformats.org/officeDocument/2006/relationships/hyperlink" Target="https://www.mouser.ca/datasheet/2/414/OPI7002-7010-7320-7340_C-1291512.pdf" TargetMode="External"/><Relationship Id="rId143" Type="http://schemas.openxmlformats.org/officeDocument/2006/relationships/hyperlink" Target="https://media.digikey.com/pdf/Data%20Sheets/Bergquist%20PDFs/Sil-Pad_Selection_Guide.pdf"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media.digikey.com/pdf/Data%20Sheets/Littelfuse%20PDFs/885_Series_Fuse.pdf" TargetMode="External"/><Relationship Id="rId39" Type="http://schemas.openxmlformats.org/officeDocument/2006/relationships/hyperlink" Target="https://www.lem.com/sites/default/files/products_datasheets/dhab_s_124.pdf" TargetMode="External"/><Relationship Id="rId109" Type="http://schemas.openxmlformats.org/officeDocument/2006/relationships/hyperlink" Target="https://drive.google.com/open?id=1PL3tXj9icvJRjIpY025Q8dtOINuSKbNf" TargetMode="External"/><Relationship Id="rId34" Type="http://schemas.openxmlformats.org/officeDocument/2006/relationships/hyperlink" Target="http://www.bender-emobility.com/fileadmin/products/doc/IR155-32xx-V004_D00115_D_XXEN.pdf" TargetMode="External"/><Relationship Id="rId50" Type="http://schemas.openxmlformats.org/officeDocument/2006/relationships/image" Target="media/image21.png"/><Relationship Id="rId55" Type="http://schemas.openxmlformats.org/officeDocument/2006/relationships/hyperlink" Target="https://www.mspindy.com/specifications/ZA016LDFP1.pdf" TargetMode="External"/><Relationship Id="rId76" Type="http://schemas.openxmlformats.org/officeDocument/2006/relationships/image" Target="media/image39.png"/><Relationship Id="rId97" Type="http://schemas.openxmlformats.org/officeDocument/2006/relationships/hyperlink" Target="https://drive.google.com/open?id=1PL3tXj9icvJRjIpY025Q8dtOINuSKbNf" TargetMode="External"/><Relationship Id="rId104" Type="http://schemas.openxmlformats.org/officeDocument/2006/relationships/image" Target="media/image54.emf"/><Relationship Id="rId120" Type="http://schemas.openxmlformats.org/officeDocument/2006/relationships/hyperlink" Target="http://www.vicorpower.com/products?productType=cfg&amp;productKey=DCM290P138T600A40" TargetMode="External"/><Relationship Id="rId125" Type="http://schemas.openxmlformats.org/officeDocument/2006/relationships/hyperlink" Target="https://www.digikey.ca/product-detail/en/bourns-inc/SRP1770TA-390M/SRP1770TA-390MTR-ND/5429642" TargetMode="External"/><Relationship Id="rId141" Type="http://schemas.openxmlformats.org/officeDocument/2006/relationships/hyperlink" Target="https://assets.nexperia.com/documents/data-sheet/PHP18NQ11T.pdf" TargetMode="External"/><Relationship Id="rId146" Type="http://schemas.openxmlformats.org/officeDocument/2006/relationships/hyperlink" Target="https://cdn.shopify.com/s/files/1/0674/3651/files/lg-hg2-spec-sheet.pdf"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www.gigavac.com/sites/default/files/catalog/spec_sheet/gv200.pdf" TargetMode="Externa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https://www.te.com/commerce/DocumentDelivery/DDEController?Action=showdoc&amp;DocId=Specification+Or+Standard%7F114-94052%7FG%7Fpdf%7FEnglish%7FENG_SS_114-94052_G.pdf%7FN-A"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chart" Target="charts/chart1.xml"/><Relationship Id="rId87" Type="http://schemas.openxmlformats.org/officeDocument/2006/relationships/image" Target="media/image45.png"/><Relationship Id="rId110" Type="http://schemas.openxmlformats.org/officeDocument/2006/relationships/hyperlink" Target="https://drive.google.com/open?id=1pUCdSTYopUEqQSZTk1JNlxZ84TQ1-z92" TargetMode="External"/><Relationship Id="rId115" Type="http://schemas.openxmlformats.org/officeDocument/2006/relationships/image" Target="media/image59.png"/><Relationship Id="rId131" Type="http://schemas.openxmlformats.org/officeDocument/2006/relationships/hyperlink" Target="http://asp.vicorpower.com/CADPDF/6E2TQH.PDF" TargetMode="External"/><Relationship Id="rId136" Type="http://schemas.openxmlformats.org/officeDocument/2006/relationships/hyperlink" Target="https://www.te.com/commerce/DocumentDelivery/DDEController?Action=srchrtrv&amp;DocNm=282838&amp;DocType=Customer+Drawing&amp;DocLang=English" TargetMode="External"/><Relationship Id="rId61" Type="http://schemas.openxmlformats.org/officeDocument/2006/relationships/image" Target="media/image27.png"/><Relationship Id="rId82" Type="http://schemas.openxmlformats.org/officeDocument/2006/relationships/image" Target="media/image43.png"/><Relationship Id="rId19" Type="http://schemas.openxmlformats.org/officeDocument/2006/relationships/hyperlink" Target="https://media.digikey.com/pdf/Data%20Sheets/Littelfuse%20PDFs/885_Series_Fuse.pdf" TargetMode="External"/><Relationship Id="rId14" Type="http://schemas.openxmlformats.org/officeDocument/2006/relationships/image" Target="media/image6.png"/><Relationship Id="rId30" Type="http://schemas.openxmlformats.org/officeDocument/2006/relationships/header" Target="header3.xml"/><Relationship Id="rId35" Type="http://schemas.openxmlformats.org/officeDocument/2006/relationships/image" Target="media/image9.jpg"/><Relationship Id="rId56" Type="http://schemas.openxmlformats.org/officeDocument/2006/relationships/hyperlink" Target="https://www.te.com/commerce/DocumentDelivery/DDEController?Action=srchrtrv&amp;DocNm=1773035&amp;DocType=DS&amp;DocLang=English" TargetMode="External"/><Relationship Id="rId77" Type="http://schemas.openxmlformats.org/officeDocument/2006/relationships/hyperlink" Target="https://www.ohmite.com/assets/docs/acl_ap101.pdf?r=false" TargetMode="External"/><Relationship Id="rId100" Type="http://schemas.openxmlformats.org/officeDocument/2006/relationships/image" Target="media/image52.tiff"/><Relationship Id="rId105" Type="http://schemas.openxmlformats.org/officeDocument/2006/relationships/package" Target="embeddings/Microsoft_Visio_Drawing1.vsdx"/><Relationship Id="rId126" Type="http://schemas.openxmlformats.org/officeDocument/2006/relationships/hyperlink" Target="https://www.digikey.ca/product-detail/en/epcos-tdk/B58035U5305M062/495-77397-6-ND/9739749"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te.com/commerce/DocumentDelivery/DDEController?Action=srchrtrv&amp;DocNm=1773035&amp;DocType=DS&amp;DocLang=English" TargetMode="External"/><Relationship Id="rId72" Type="http://schemas.openxmlformats.org/officeDocument/2006/relationships/hyperlink" Target="https://www.mouser.ca/datasheet/2/22/SB175-1158160.pdf" TargetMode="External"/><Relationship Id="rId93" Type="http://schemas.openxmlformats.org/officeDocument/2006/relationships/image" Target="media/image50.png"/><Relationship Id="rId98" Type="http://schemas.openxmlformats.org/officeDocument/2006/relationships/hyperlink" Target="https://drive.google.com/open?id=1pUCdSTYopUEqQSZTk1JNlxZ84TQ1-z92" TargetMode="External"/><Relationship Id="rId121" Type="http://schemas.openxmlformats.org/officeDocument/2006/relationships/hyperlink" Target="https://www.digikey.ca/product-detail/en/littelfuse-inc/088502.5DR/F10989CT-ND/8345703" TargetMode="External"/><Relationship Id="rId142" Type="http://schemas.openxmlformats.org/officeDocument/2006/relationships/hyperlink" Target="http://www.assmann-wsw.com/fileadmin/datasheets/ASS_0512_H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an%20Stothart\Downloads\Fuse%20Blow%20Tim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Blow Time</a:t>
            </a:r>
            <a:r>
              <a:rPr lang="en-US" baseline="0"/>
              <a:t> vs Accumulator Current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437661104530793"/>
          <c:y val="0.13842781516195751"/>
          <c:w val="0.80921351433657296"/>
          <c:h val="0.69584954299481072"/>
        </c:manualLayout>
      </c:layout>
      <c:scatterChart>
        <c:scatterStyle val="lineMarker"/>
        <c:varyColors val="0"/>
        <c:ser>
          <c:idx val="0"/>
          <c:order val="0"/>
          <c:tx>
            <c:strRef>
              <c:f>Sheet1!$C$1</c:f>
              <c:strCache>
                <c:ptCount val="1"/>
                <c:pt idx="0">
                  <c:v>Energus Module Min Blow Time</c:v>
                </c:pt>
              </c:strCache>
            </c:strRef>
          </c:tx>
          <c:spPr>
            <a:ln w="19050" cap="rnd">
              <a:solidFill>
                <a:schemeClr val="tx1">
                  <a:lumMod val="50000"/>
                  <a:lumOff val="50000"/>
                </a:schemeClr>
              </a:solidFill>
              <a:round/>
            </a:ln>
            <a:effectLst/>
          </c:spPr>
          <c:marker>
            <c:symbol val="circle"/>
            <c:size val="5"/>
            <c:spPr>
              <a:solidFill>
                <a:schemeClr val="tx1">
                  <a:lumMod val="50000"/>
                  <a:lumOff val="50000"/>
                </a:schemeClr>
              </a:solidFill>
              <a:ln w="9525">
                <a:solidFill>
                  <a:schemeClr val="tx1">
                    <a:lumMod val="50000"/>
                    <a:lumOff val="50000"/>
                  </a:schemeClr>
                </a:solidFill>
              </a:ln>
              <a:effectLst/>
            </c:spPr>
          </c:marker>
          <c:xVal>
            <c:numRef>
              <c:f>Sheet1!$B$2:$B$6</c:f>
              <c:numCache>
                <c:formatCode>General</c:formatCode>
                <c:ptCount val="5"/>
                <c:pt idx="0">
                  <c:v>140</c:v>
                </c:pt>
                <c:pt idx="1">
                  <c:v>210</c:v>
                </c:pt>
                <c:pt idx="2">
                  <c:v>280</c:v>
                </c:pt>
                <c:pt idx="3">
                  <c:v>490</c:v>
                </c:pt>
                <c:pt idx="4">
                  <c:v>840</c:v>
                </c:pt>
              </c:numCache>
            </c:numRef>
          </c:xVal>
          <c:yVal>
            <c:numRef>
              <c:f>Sheet1!$C$2:$C$6</c:f>
              <c:numCache>
                <c:formatCode>General</c:formatCode>
                <c:ptCount val="5"/>
                <c:pt idx="0">
                  <c:v>10000</c:v>
                </c:pt>
                <c:pt idx="1">
                  <c:v>0.6</c:v>
                </c:pt>
                <c:pt idx="2">
                  <c:v>0.13</c:v>
                </c:pt>
                <c:pt idx="3">
                  <c:v>0.04</c:v>
                </c:pt>
                <c:pt idx="4">
                  <c:v>0.02</c:v>
                </c:pt>
              </c:numCache>
            </c:numRef>
          </c:yVal>
          <c:smooth val="0"/>
          <c:extLst>
            <c:ext xmlns:c16="http://schemas.microsoft.com/office/drawing/2014/chart" uri="{C3380CC4-5D6E-409C-BE32-E72D297353CC}">
              <c16:uniqueId val="{00000000-6B81-4EBF-9F2E-98E0BFA9099A}"/>
            </c:ext>
          </c:extLst>
        </c:ser>
        <c:ser>
          <c:idx val="1"/>
          <c:order val="1"/>
          <c:tx>
            <c:strRef>
              <c:f>Sheet1!$D$1</c:f>
              <c:strCache>
                <c:ptCount val="1"/>
                <c:pt idx="0">
                  <c:v>Energus Module Max Blow Time</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Sheet1!$B$2:$B$6</c:f>
              <c:numCache>
                <c:formatCode>General</c:formatCode>
                <c:ptCount val="5"/>
                <c:pt idx="0">
                  <c:v>140</c:v>
                </c:pt>
                <c:pt idx="1">
                  <c:v>210</c:v>
                </c:pt>
                <c:pt idx="2">
                  <c:v>280</c:v>
                </c:pt>
                <c:pt idx="3">
                  <c:v>490</c:v>
                </c:pt>
                <c:pt idx="4">
                  <c:v>840</c:v>
                </c:pt>
              </c:numCache>
            </c:numRef>
          </c:xVal>
          <c:yVal>
            <c:numRef>
              <c:f>Sheet1!$D$2:$D$6</c:f>
              <c:numCache>
                <c:formatCode>General</c:formatCode>
                <c:ptCount val="5"/>
                <c:pt idx="0">
                  <c:v>30000</c:v>
                </c:pt>
                <c:pt idx="1">
                  <c:v>300</c:v>
                </c:pt>
                <c:pt idx="2">
                  <c:v>20</c:v>
                </c:pt>
                <c:pt idx="3">
                  <c:v>0.5</c:v>
                </c:pt>
                <c:pt idx="4">
                  <c:v>0.1</c:v>
                </c:pt>
              </c:numCache>
            </c:numRef>
          </c:yVal>
          <c:smooth val="0"/>
          <c:extLst>
            <c:ext xmlns:c16="http://schemas.microsoft.com/office/drawing/2014/chart" uri="{C3380CC4-5D6E-409C-BE32-E72D297353CC}">
              <c16:uniqueId val="{00000001-6B81-4EBF-9F2E-98E0BFA9099A}"/>
            </c:ext>
          </c:extLst>
        </c:ser>
        <c:ser>
          <c:idx val="2"/>
          <c:order val="2"/>
          <c:tx>
            <c:strRef>
              <c:f>Sheet1!$B$8</c:f>
              <c:strCache>
                <c:ptCount val="1"/>
                <c:pt idx="0">
                  <c:v>L50S - 80A Blow Time</c:v>
                </c:pt>
              </c:strCache>
            </c:strRef>
          </c:tx>
          <c:spPr>
            <a:ln w="19050" cap="rnd">
              <a:solidFill>
                <a:schemeClr val="accent6">
                  <a:lumMod val="75000"/>
                </a:schemeClr>
              </a:solidFill>
              <a:round/>
            </a:ln>
            <a:effectLst/>
          </c:spPr>
          <c:marker>
            <c:symbol val="circle"/>
            <c:size val="5"/>
            <c:spPr>
              <a:solidFill>
                <a:schemeClr val="accent6">
                  <a:lumMod val="75000"/>
                </a:schemeClr>
              </a:solidFill>
              <a:ln w="9525">
                <a:solidFill>
                  <a:schemeClr val="accent6">
                    <a:lumMod val="75000"/>
                  </a:schemeClr>
                </a:solidFill>
              </a:ln>
              <a:effectLst/>
            </c:spPr>
          </c:marker>
          <c:xVal>
            <c:numRef>
              <c:f>Sheet1!$A$9:$A$16</c:f>
              <c:numCache>
                <c:formatCode>General</c:formatCode>
                <c:ptCount val="8"/>
                <c:pt idx="0">
                  <c:v>100</c:v>
                </c:pt>
                <c:pt idx="1">
                  <c:v>200</c:v>
                </c:pt>
                <c:pt idx="2">
                  <c:v>300</c:v>
                </c:pt>
                <c:pt idx="3">
                  <c:v>400</c:v>
                </c:pt>
                <c:pt idx="4">
                  <c:v>500</c:v>
                </c:pt>
                <c:pt idx="5">
                  <c:v>600</c:v>
                </c:pt>
                <c:pt idx="6">
                  <c:v>700</c:v>
                </c:pt>
                <c:pt idx="7">
                  <c:v>800</c:v>
                </c:pt>
              </c:numCache>
            </c:numRef>
          </c:xVal>
          <c:yVal>
            <c:numRef>
              <c:f>Sheet1!$B$9:$B$16</c:f>
              <c:numCache>
                <c:formatCode>General</c:formatCode>
                <c:ptCount val="8"/>
                <c:pt idx="0">
                  <c:v>5000</c:v>
                </c:pt>
                <c:pt idx="1">
                  <c:v>2</c:v>
                </c:pt>
                <c:pt idx="2">
                  <c:v>1.7999999999999999E-2</c:v>
                </c:pt>
                <c:pt idx="3">
                  <c:v>6.4999999999999997E-3</c:v>
                </c:pt>
                <c:pt idx="4">
                  <c:v>5.4999999999999997E-3</c:v>
                </c:pt>
                <c:pt idx="5">
                  <c:v>4.4999999999999997E-3</c:v>
                </c:pt>
                <c:pt idx="6">
                  <c:v>4.0000000000000001E-3</c:v>
                </c:pt>
                <c:pt idx="7">
                  <c:v>3.8E-3</c:v>
                </c:pt>
              </c:numCache>
            </c:numRef>
          </c:yVal>
          <c:smooth val="0"/>
          <c:extLst>
            <c:ext xmlns:c16="http://schemas.microsoft.com/office/drawing/2014/chart" uri="{C3380CC4-5D6E-409C-BE32-E72D297353CC}">
              <c16:uniqueId val="{00000002-6B81-4EBF-9F2E-98E0BFA9099A}"/>
            </c:ext>
          </c:extLst>
        </c:ser>
        <c:ser>
          <c:idx val="3"/>
          <c:order val="3"/>
          <c:tx>
            <c:strRef>
              <c:f>Sheet1!$C$8</c:f>
              <c:strCache>
                <c:ptCount val="1"/>
                <c:pt idx="0">
                  <c:v>L50S - 90A Blow Time</c:v>
                </c:pt>
              </c:strCache>
            </c:strRef>
          </c:tx>
          <c:spPr>
            <a:ln w="19050" cap="rnd">
              <a:solidFill>
                <a:schemeClr val="accent5">
                  <a:lumMod val="75000"/>
                </a:schemeClr>
              </a:solidFill>
              <a:round/>
            </a:ln>
            <a:effectLst/>
          </c:spPr>
          <c:marker>
            <c:symbol val="circle"/>
            <c:size val="5"/>
            <c:spPr>
              <a:solidFill>
                <a:schemeClr val="accent5">
                  <a:lumMod val="75000"/>
                </a:schemeClr>
              </a:solidFill>
              <a:ln w="9525">
                <a:solidFill>
                  <a:schemeClr val="accent5">
                    <a:lumMod val="75000"/>
                  </a:schemeClr>
                </a:solidFill>
              </a:ln>
              <a:effectLst/>
            </c:spPr>
          </c:marker>
          <c:xVal>
            <c:numRef>
              <c:f>Sheet1!$A$9:$A$16</c:f>
              <c:numCache>
                <c:formatCode>General</c:formatCode>
                <c:ptCount val="8"/>
                <c:pt idx="0">
                  <c:v>100</c:v>
                </c:pt>
                <c:pt idx="1">
                  <c:v>200</c:v>
                </c:pt>
                <c:pt idx="2">
                  <c:v>300</c:v>
                </c:pt>
                <c:pt idx="3">
                  <c:v>400</c:v>
                </c:pt>
                <c:pt idx="4">
                  <c:v>500</c:v>
                </c:pt>
                <c:pt idx="5">
                  <c:v>600</c:v>
                </c:pt>
                <c:pt idx="6">
                  <c:v>700</c:v>
                </c:pt>
                <c:pt idx="7">
                  <c:v>800</c:v>
                </c:pt>
              </c:numCache>
            </c:numRef>
          </c:xVal>
          <c:yVal>
            <c:numRef>
              <c:f>Sheet1!$C$9:$C$16</c:f>
              <c:numCache>
                <c:formatCode>General</c:formatCode>
                <c:ptCount val="8"/>
                <c:pt idx="0">
                  <c:v>10000</c:v>
                </c:pt>
                <c:pt idx="1">
                  <c:v>4.5</c:v>
                </c:pt>
                <c:pt idx="2">
                  <c:v>7.0000000000000007E-2</c:v>
                </c:pt>
                <c:pt idx="3">
                  <c:v>6.0000000000000001E-3</c:v>
                </c:pt>
                <c:pt idx="4">
                  <c:v>5.7000000000000002E-3</c:v>
                </c:pt>
                <c:pt idx="5">
                  <c:v>5.0000000000000001E-3</c:v>
                </c:pt>
                <c:pt idx="6">
                  <c:v>4.4999999999999997E-3</c:v>
                </c:pt>
                <c:pt idx="7">
                  <c:v>4.0000000000000001E-3</c:v>
                </c:pt>
              </c:numCache>
            </c:numRef>
          </c:yVal>
          <c:smooth val="0"/>
          <c:extLst>
            <c:ext xmlns:c16="http://schemas.microsoft.com/office/drawing/2014/chart" uri="{C3380CC4-5D6E-409C-BE32-E72D297353CC}">
              <c16:uniqueId val="{00000003-6B81-4EBF-9F2E-98E0BFA9099A}"/>
            </c:ext>
          </c:extLst>
        </c:ser>
        <c:ser>
          <c:idx val="4"/>
          <c:order val="4"/>
          <c:tx>
            <c:strRef>
              <c:f>Sheet1!$D$8</c:f>
              <c:strCache>
                <c:ptCount val="1"/>
                <c:pt idx="0">
                  <c:v>L50S - 100A Blow Time</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Sheet1!$A$9:$A$16</c:f>
              <c:numCache>
                <c:formatCode>General</c:formatCode>
                <c:ptCount val="8"/>
                <c:pt idx="0">
                  <c:v>100</c:v>
                </c:pt>
                <c:pt idx="1">
                  <c:v>200</c:v>
                </c:pt>
                <c:pt idx="2">
                  <c:v>300</c:v>
                </c:pt>
                <c:pt idx="3">
                  <c:v>400</c:v>
                </c:pt>
                <c:pt idx="4">
                  <c:v>500</c:v>
                </c:pt>
                <c:pt idx="5">
                  <c:v>600</c:v>
                </c:pt>
                <c:pt idx="6">
                  <c:v>700</c:v>
                </c:pt>
                <c:pt idx="7">
                  <c:v>800</c:v>
                </c:pt>
              </c:numCache>
            </c:numRef>
          </c:xVal>
          <c:yVal>
            <c:numRef>
              <c:f>Sheet1!$D$9:$D$16</c:f>
              <c:numCache>
                <c:formatCode>General</c:formatCode>
                <c:ptCount val="8"/>
                <c:pt idx="0">
                  <c:v>30000</c:v>
                </c:pt>
                <c:pt idx="1">
                  <c:v>10</c:v>
                </c:pt>
                <c:pt idx="2">
                  <c:v>0.3</c:v>
                </c:pt>
                <c:pt idx="3">
                  <c:v>7.0000000000000001E-3</c:v>
                </c:pt>
                <c:pt idx="4">
                  <c:v>6.4999999999999997E-3</c:v>
                </c:pt>
                <c:pt idx="5">
                  <c:v>5.4999999999999997E-3</c:v>
                </c:pt>
                <c:pt idx="6">
                  <c:v>5.0000000000000001E-3</c:v>
                </c:pt>
                <c:pt idx="7">
                  <c:v>4.4999999999999997E-3</c:v>
                </c:pt>
              </c:numCache>
            </c:numRef>
          </c:yVal>
          <c:smooth val="0"/>
          <c:extLst>
            <c:ext xmlns:c16="http://schemas.microsoft.com/office/drawing/2014/chart" uri="{C3380CC4-5D6E-409C-BE32-E72D297353CC}">
              <c16:uniqueId val="{00000004-6B81-4EBF-9F2E-98E0BFA9099A}"/>
            </c:ext>
          </c:extLst>
        </c:ser>
        <c:dLbls>
          <c:showLegendKey val="0"/>
          <c:showVal val="0"/>
          <c:showCatName val="0"/>
          <c:showSerName val="0"/>
          <c:showPercent val="0"/>
          <c:showBubbleSize val="0"/>
        </c:dLbls>
        <c:axId val="618209424"/>
        <c:axId val="196512144"/>
      </c:scatterChart>
      <c:valAx>
        <c:axId val="618209424"/>
        <c:scaling>
          <c:orientation val="minMax"/>
          <c:max val="840"/>
          <c:min val="1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512144"/>
        <c:crosses val="autoZero"/>
        <c:crossBetween val="midCat"/>
      </c:valAx>
      <c:valAx>
        <c:axId val="196512144"/>
        <c:scaling>
          <c:logBase val="10"/>
          <c:orientation val="minMax"/>
          <c:max val="10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Blow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8209424"/>
        <c:crosses val="autoZero"/>
        <c:crossBetween val="midCat"/>
      </c:valAx>
      <c:spPr>
        <a:noFill/>
        <a:ln>
          <a:noFill/>
        </a:ln>
        <a:effectLst/>
      </c:spPr>
    </c:plotArea>
    <c:legend>
      <c:legendPos val="r"/>
      <c:layout>
        <c:manualLayout>
          <c:xMode val="edge"/>
          <c:yMode val="edge"/>
          <c:x val="0.56466834812046174"/>
          <c:y val="0.14607356399395088"/>
          <c:w val="0.31172194758050192"/>
          <c:h val="0.4916985719830536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Apps Sensor Voltage</a:t>
            </a:r>
            <a:r>
              <a:rPr lang="en-CA" baseline="0"/>
              <a:t> vs Pedal Position</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pt idx="0">
                  <c:v>Sensor A Voltage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Sheet1!$B$2:$B$3</c:f>
              <c:numCache>
                <c:formatCode>General</c:formatCode>
                <c:ptCount val="2"/>
                <c:pt idx="0">
                  <c:v>0</c:v>
                </c:pt>
                <c:pt idx="1">
                  <c:v>100</c:v>
                </c:pt>
              </c:numCache>
            </c:numRef>
          </c:xVal>
          <c:yVal>
            <c:numRef>
              <c:f>Sheet1!$C$2:$C$3</c:f>
              <c:numCache>
                <c:formatCode>General</c:formatCode>
                <c:ptCount val="2"/>
                <c:pt idx="0">
                  <c:v>0.3</c:v>
                </c:pt>
                <c:pt idx="1">
                  <c:v>0.61</c:v>
                </c:pt>
              </c:numCache>
            </c:numRef>
          </c:yVal>
          <c:smooth val="0"/>
          <c:extLst>
            <c:ext xmlns:c16="http://schemas.microsoft.com/office/drawing/2014/chart" uri="{C3380CC4-5D6E-409C-BE32-E72D297353CC}">
              <c16:uniqueId val="{00000000-241F-4059-AA45-5E9EFA0802FA}"/>
            </c:ext>
          </c:extLst>
        </c:ser>
        <c:ser>
          <c:idx val="1"/>
          <c:order val="1"/>
          <c:tx>
            <c:strRef>
              <c:f>Sheet1!$D$1</c:f>
              <c:strCache>
                <c:ptCount val="1"/>
                <c:pt idx="0">
                  <c:v>Sensor B Voltage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Sheet1!$B$2:$B$3</c:f>
              <c:numCache>
                <c:formatCode>General</c:formatCode>
                <c:ptCount val="2"/>
                <c:pt idx="0">
                  <c:v>0</c:v>
                </c:pt>
                <c:pt idx="1">
                  <c:v>100</c:v>
                </c:pt>
              </c:numCache>
            </c:numRef>
          </c:xVal>
          <c:yVal>
            <c:numRef>
              <c:f>Sheet1!$D$2:$D$3</c:f>
              <c:numCache>
                <c:formatCode>General</c:formatCode>
                <c:ptCount val="2"/>
                <c:pt idx="0">
                  <c:v>4.76</c:v>
                </c:pt>
                <c:pt idx="1">
                  <c:v>4.4400000000000004</c:v>
                </c:pt>
              </c:numCache>
            </c:numRef>
          </c:yVal>
          <c:smooth val="0"/>
          <c:extLst>
            <c:ext xmlns:c16="http://schemas.microsoft.com/office/drawing/2014/chart" uri="{C3380CC4-5D6E-409C-BE32-E72D297353CC}">
              <c16:uniqueId val="{00000001-241F-4059-AA45-5E9EFA0802FA}"/>
            </c:ext>
          </c:extLst>
        </c:ser>
        <c:dLbls>
          <c:showLegendKey val="0"/>
          <c:showVal val="0"/>
          <c:showCatName val="0"/>
          <c:showSerName val="0"/>
          <c:showPercent val="0"/>
          <c:showBubbleSize val="0"/>
        </c:dLbls>
        <c:axId val="1947118495"/>
        <c:axId val="1941009775"/>
      </c:scatterChart>
      <c:valAx>
        <c:axId val="19471184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Pedal</a:t>
                </a:r>
                <a:r>
                  <a:rPr lang="en-CA" baseline="0"/>
                  <a:t> Position (%)</a:t>
                </a:r>
                <a:endParaRPr lang="en-CA"/>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1009775"/>
        <c:crosses val="autoZero"/>
        <c:crossBetween val="midCat"/>
      </c:valAx>
      <c:valAx>
        <c:axId val="19410097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Sensor 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711849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FE367-B102-4928-BE12-1B6BCA855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9892</Words>
  <Characters>56389</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2019-10-24T00:24:00Z</dcterms:created>
  <dcterms:modified xsi:type="dcterms:W3CDTF">2019-10-24T00:30:00Z</dcterms:modified>
</cp:coreProperties>
</file>